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EA878" w14:textId="548CB70E" w:rsidR="3FFB1A6D" w:rsidRDefault="3FFB1A6D" w:rsidP="4E6D18C1">
      <w:pPr>
        <w:jc w:val="center"/>
        <w:rPr>
          <w:color w:val="FF0000"/>
          <w:sz w:val="44"/>
          <w:szCs w:val="44"/>
          <w:lang w:val="es-ES"/>
        </w:rPr>
      </w:pPr>
      <w:r w:rsidRPr="4E6D18C1">
        <w:rPr>
          <w:color w:val="FF0000"/>
          <w:sz w:val="44"/>
          <w:szCs w:val="44"/>
          <w:lang w:val="es-ES"/>
        </w:rPr>
        <w:t>Resumen ISW – Segundo Parcial</w:t>
      </w:r>
    </w:p>
    <w:p w14:paraId="647A9B9D" w14:textId="6200417E" w:rsidR="1E5A923A" w:rsidRDefault="1E5A923A" w:rsidP="79EBFD9A">
      <w:pPr>
        <w:spacing w:before="240"/>
        <w:rPr>
          <w:color w:val="4472C4" w:themeColor="accent1"/>
          <w:sz w:val="36"/>
          <w:szCs w:val="36"/>
          <w:lang w:val="es-ES"/>
        </w:rPr>
      </w:pPr>
      <w:r w:rsidRPr="4E6D18C1">
        <w:rPr>
          <w:color w:val="4472C4" w:themeColor="accent1"/>
          <w:sz w:val="36"/>
          <w:szCs w:val="36"/>
          <w:lang w:val="es-ES"/>
        </w:rPr>
        <w:t>Índice</w:t>
      </w:r>
    </w:p>
    <w:p w14:paraId="73731E1F" w14:textId="1460B1D9" w:rsidR="00915DE9" w:rsidRDefault="25DA40F7">
      <w:pPr>
        <w:pStyle w:val="TDC1"/>
        <w:tabs>
          <w:tab w:val="right" w:leader="dot" w:pos="10456"/>
        </w:tabs>
        <w:rPr>
          <w:rFonts w:eastAsiaTheme="minorEastAsia"/>
          <w:noProof/>
          <w:lang w:val="pt-BR" w:eastAsia="ja-JP"/>
        </w:rPr>
      </w:pPr>
      <w:r>
        <w:fldChar w:fldCharType="begin"/>
      </w:r>
      <w:r>
        <w:instrText>TOC \o \z \u \h</w:instrText>
      </w:r>
      <w:r>
        <w:fldChar w:fldCharType="separate"/>
      </w:r>
      <w:hyperlink w:anchor="_Toc117866037" w:history="1">
        <w:r w:rsidR="00915DE9" w:rsidRPr="003451FD">
          <w:rPr>
            <w:rStyle w:val="Hipervnculo"/>
            <w:noProof/>
          </w:rPr>
          <w:t>Testing de software</w:t>
        </w:r>
        <w:r w:rsidR="00915DE9">
          <w:rPr>
            <w:noProof/>
            <w:webHidden/>
          </w:rPr>
          <w:tab/>
        </w:r>
        <w:r w:rsidR="00915DE9">
          <w:rPr>
            <w:noProof/>
            <w:webHidden/>
          </w:rPr>
          <w:fldChar w:fldCharType="begin"/>
        </w:r>
        <w:r w:rsidR="00915DE9">
          <w:rPr>
            <w:noProof/>
            <w:webHidden/>
          </w:rPr>
          <w:instrText xml:space="preserve"> PAGEREF _Toc117866037 \h </w:instrText>
        </w:r>
        <w:r w:rsidR="00915DE9">
          <w:rPr>
            <w:noProof/>
            <w:webHidden/>
          </w:rPr>
        </w:r>
        <w:r w:rsidR="00915DE9">
          <w:rPr>
            <w:noProof/>
            <w:webHidden/>
          </w:rPr>
          <w:fldChar w:fldCharType="separate"/>
        </w:r>
        <w:r w:rsidR="00915DE9">
          <w:rPr>
            <w:noProof/>
            <w:webHidden/>
          </w:rPr>
          <w:t>4</w:t>
        </w:r>
        <w:r w:rsidR="00915DE9">
          <w:rPr>
            <w:noProof/>
            <w:webHidden/>
          </w:rPr>
          <w:fldChar w:fldCharType="end"/>
        </w:r>
      </w:hyperlink>
    </w:p>
    <w:p w14:paraId="22578519" w14:textId="0309738B" w:rsidR="00915DE9" w:rsidRDefault="00000000">
      <w:pPr>
        <w:pStyle w:val="TDC2"/>
        <w:tabs>
          <w:tab w:val="right" w:leader="dot" w:pos="10456"/>
        </w:tabs>
        <w:rPr>
          <w:rFonts w:eastAsiaTheme="minorEastAsia"/>
          <w:noProof/>
          <w:lang w:val="pt-BR" w:eastAsia="ja-JP"/>
        </w:rPr>
      </w:pPr>
      <w:hyperlink w:anchor="_Toc117866038" w:history="1">
        <w:r w:rsidR="00915DE9" w:rsidRPr="003451FD">
          <w:rPr>
            <w:rStyle w:val="Hipervnculo"/>
            <w:noProof/>
          </w:rPr>
          <w:t>Definición</w:t>
        </w:r>
        <w:r w:rsidR="00915DE9">
          <w:rPr>
            <w:noProof/>
            <w:webHidden/>
          </w:rPr>
          <w:tab/>
        </w:r>
        <w:r w:rsidR="00915DE9">
          <w:rPr>
            <w:noProof/>
            <w:webHidden/>
          </w:rPr>
          <w:fldChar w:fldCharType="begin"/>
        </w:r>
        <w:r w:rsidR="00915DE9">
          <w:rPr>
            <w:noProof/>
            <w:webHidden/>
          </w:rPr>
          <w:instrText xml:space="preserve"> PAGEREF _Toc117866038 \h </w:instrText>
        </w:r>
        <w:r w:rsidR="00915DE9">
          <w:rPr>
            <w:noProof/>
            <w:webHidden/>
          </w:rPr>
        </w:r>
        <w:r w:rsidR="00915DE9">
          <w:rPr>
            <w:noProof/>
            <w:webHidden/>
          </w:rPr>
          <w:fldChar w:fldCharType="separate"/>
        </w:r>
        <w:r w:rsidR="00915DE9">
          <w:rPr>
            <w:noProof/>
            <w:webHidden/>
          </w:rPr>
          <w:t>4</w:t>
        </w:r>
        <w:r w:rsidR="00915DE9">
          <w:rPr>
            <w:noProof/>
            <w:webHidden/>
          </w:rPr>
          <w:fldChar w:fldCharType="end"/>
        </w:r>
      </w:hyperlink>
    </w:p>
    <w:p w14:paraId="1299D10C" w14:textId="62549076" w:rsidR="00915DE9" w:rsidRDefault="00000000">
      <w:pPr>
        <w:pStyle w:val="TDC3"/>
        <w:tabs>
          <w:tab w:val="right" w:leader="dot" w:pos="10456"/>
        </w:tabs>
        <w:rPr>
          <w:rFonts w:eastAsiaTheme="minorEastAsia"/>
          <w:noProof/>
          <w:lang w:val="pt-BR" w:eastAsia="ja-JP"/>
        </w:rPr>
      </w:pPr>
      <w:hyperlink w:anchor="_Toc117866039" w:history="1">
        <w:r w:rsidR="00915DE9" w:rsidRPr="003451FD">
          <w:rPr>
            <w:rStyle w:val="Hipervnculo"/>
            <w:noProof/>
          </w:rPr>
          <w:t>Principios</w:t>
        </w:r>
        <w:r w:rsidR="00915DE9">
          <w:rPr>
            <w:noProof/>
            <w:webHidden/>
          </w:rPr>
          <w:tab/>
        </w:r>
        <w:r w:rsidR="00915DE9">
          <w:rPr>
            <w:noProof/>
            <w:webHidden/>
          </w:rPr>
          <w:fldChar w:fldCharType="begin"/>
        </w:r>
        <w:r w:rsidR="00915DE9">
          <w:rPr>
            <w:noProof/>
            <w:webHidden/>
          </w:rPr>
          <w:instrText xml:space="preserve"> PAGEREF _Toc117866039 \h </w:instrText>
        </w:r>
        <w:r w:rsidR="00915DE9">
          <w:rPr>
            <w:noProof/>
            <w:webHidden/>
          </w:rPr>
        </w:r>
        <w:r w:rsidR="00915DE9">
          <w:rPr>
            <w:noProof/>
            <w:webHidden/>
          </w:rPr>
          <w:fldChar w:fldCharType="separate"/>
        </w:r>
        <w:r w:rsidR="00915DE9">
          <w:rPr>
            <w:noProof/>
            <w:webHidden/>
          </w:rPr>
          <w:t>4</w:t>
        </w:r>
        <w:r w:rsidR="00915DE9">
          <w:rPr>
            <w:noProof/>
            <w:webHidden/>
          </w:rPr>
          <w:fldChar w:fldCharType="end"/>
        </w:r>
      </w:hyperlink>
    </w:p>
    <w:p w14:paraId="31F57F58" w14:textId="3FEA9893" w:rsidR="00915DE9" w:rsidRDefault="00000000">
      <w:pPr>
        <w:pStyle w:val="TDC3"/>
        <w:tabs>
          <w:tab w:val="right" w:leader="dot" w:pos="10456"/>
        </w:tabs>
        <w:rPr>
          <w:rFonts w:eastAsiaTheme="minorEastAsia"/>
          <w:noProof/>
          <w:lang w:val="pt-BR" w:eastAsia="ja-JP"/>
        </w:rPr>
      </w:pPr>
      <w:hyperlink w:anchor="_Toc117866040" w:history="1">
        <w:r w:rsidR="00915DE9" w:rsidRPr="003451FD">
          <w:rPr>
            <w:rStyle w:val="Hipervnculo"/>
            <w:rFonts w:ascii="Daytona" w:hAnsi="Daytona"/>
            <w:noProof/>
          </w:rPr>
          <w:t>Mitos</w:t>
        </w:r>
        <w:r w:rsidR="00915DE9">
          <w:rPr>
            <w:noProof/>
            <w:webHidden/>
          </w:rPr>
          <w:tab/>
        </w:r>
        <w:r w:rsidR="00915DE9">
          <w:rPr>
            <w:noProof/>
            <w:webHidden/>
          </w:rPr>
          <w:fldChar w:fldCharType="begin"/>
        </w:r>
        <w:r w:rsidR="00915DE9">
          <w:rPr>
            <w:noProof/>
            <w:webHidden/>
          </w:rPr>
          <w:instrText xml:space="preserve"> PAGEREF _Toc117866040 \h </w:instrText>
        </w:r>
        <w:r w:rsidR="00915DE9">
          <w:rPr>
            <w:noProof/>
            <w:webHidden/>
          </w:rPr>
        </w:r>
        <w:r w:rsidR="00915DE9">
          <w:rPr>
            <w:noProof/>
            <w:webHidden/>
          </w:rPr>
          <w:fldChar w:fldCharType="separate"/>
        </w:r>
        <w:r w:rsidR="00915DE9">
          <w:rPr>
            <w:noProof/>
            <w:webHidden/>
          </w:rPr>
          <w:t>4</w:t>
        </w:r>
        <w:r w:rsidR="00915DE9">
          <w:rPr>
            <w:noProof/>
            <w:webHidden/>
          </w:rPr>
          <w:fldChar w:fldCharType="end"/>
        </w:r>
      </w:hyperlink>
    </w:p>
    <w:p w14:paraId="32231F79" w14:textId="77C1CE67" w:rsidR="00915DE9" w:rsidRDefault="00000000">
      <w:pPr>
        <w:pStyle w:val="TDC3"/>
        <w:tabs>
          <w:tab w:val="right" w:leader="dot" w:pos="10456"/>
        </w:tabs>
        <w:rPr>
          <w:rFonts w:eastAsiaTheme="minorEastAsia"/>
          <w:noProof/>
          <w:lang w:val="pt-BR" w:eastAsia="ja-JP"/>
        </w:rPr>
      </w:pPr>
      <w:hyperlink w:anchor="_Toc117866041" w:history="1">
        <w:r w:rsidR="00915DE9" w:rsidRPr="003451FD">
          <w:rPr>
            <w:rStyle w:val="Hipervnculo"/>
            <w:rFonts w:ascii="Daytona" w:hAnsi="Daytona"/>
            <w:noProof/>
          </w:rPr>
          <w:t>Más Principios del Testing</w:t>
        </w:r>
        <w:r w:rsidR="00915DE9">
          <w:rPr>
            <w:noProof/>
            <w:webHidden/>
          </w:rPr>
          <w:tab/>
        </w:r>
        <w:r w:rsidR="00915DE9">
          <w:rPr>
            <w:noProof/>
            <w:webHidden/>
          </w:rPr>
          <w:fldChar w:fldCharType="begin"/>
        </w:r>
        <w:r w:rsidR="00915DE9">
          <w:rPr>
            <w:noProof/>
            <w:webHidden/>
          </w:rPr>
          <w:instrText xml:space="preserve"> PAGEREF _Toc117866041 \h </w:instrText>
        </w:r>
        <w:r w:rsidR="00915DE9">
          <w:rPr>
            <w:noProof/>
            <w:webHidden/>
          </w:rPr>
        </w:r>
        <w:r w:rsidR="00915DE9">
          <w:rPr>
            <w:noProof/>
            <w:webHidden/>
          </w:rPr>
          <w:fldChar w:fldCharType="separate"/>
        </w:r>
        <w:r w:rsidR="00915DE9">
          <w:rPr>
            <w:noProof/>
            <w:webHidden/>
          </w:rPr>
          <w:t>5</w:t>
        </w:r>
        <w:r w:rsidR="00915DE9">
          <w:rPr>
            <w:noProof/>
            <w:webHidden/>
          </w:rPr>
          <w:fldChar w:fldCharType="end"/>
        </w:r>
      </w:hyperlink>
    </w:p>
    <w:p w14:paraId="087B29E5" w14:textId="223587A3" w:rsidR="00915DE9" w:rsidRDefault="00000000">
      <w:pPr>
        <w:pStyle w:val="TDC3"/>
        <w:tabs>
          <w:tab w:val="right" w:leader="dot" w:pos="10456"/>
        </w:tabs>
        <w:rPr>
          <w:rFonts w:eastAsiaTheme="minorEastAsia"/>
          <w:noProof/>
          <w:lang w:val="pt-BR" w:eastAsia="ja-JP"/>
        </w:rPr>
      </w:pPr>
      <w:hyperlink w:anchor="_Toc117866042" w:history="1">
        <w:r w:rsidR="00915DE9" w:rsidRPr="003451FD">
          <w:rPr>
            <w:rStyle w:val="Hipervnculo"/>
            <w:rFonts w:ascii="Daytona" w:hAnsi="Daytona"/>
            <w:noProof/>
          </w:rPr>
          <w:t>¿Cuánto testing es suficiente?</w:t>
        </w:r>
        <w:r w:rsidR="00915DE9">
          <w:rPr>
            <w:noProof/>
            <w:webHidden/>
          </w:rPr>
          <w:tab/>
        </w:r>
        <w:r w:rsidR="00915DE9">
          <w:rPr>
            <w:noProof/>
            <w:webHidden/>
          </w:rPr>
          <w:fldChar w:fldCharType="begin"/>
        </w:r>
        <w:r w:rsidR="00915DE9">
          <w:rPr>
            <w:noProof/>
            <w:webHidden/>
          </w:rPr>
          <w:instrText xml:space="preserve"> PAGEREF _Toc117866042 \h </w:instrText>
        </w:r>
        <w:r w:rsidR="00915DE9">
          <w:rPr>
            <w:noProof/>
            <w:webHidden/>
          </w:rPr>
        </w:r>
        <w:r w:rsidR="00915DE9">
          <w:rPr>
            <w:noProof/>
            <w:webHidden/>
          </w:rPr>
          <w:fldChar w:fldCharType="separate"/>
        </w:r>
        <w:r w:rsidR="00915DE9">
          <w:rPr>
            <w:noProof/>
            <w:webHidden/>
          </w:rPr>
          <w:t>5</w:t>
        </w:r>
        <w:r w:rsidR="00915DE9">
          <w:rPr>
            <w:noProof/>
            <w:webHidden/>
          </w:rPr>
          <w:fldChar w:fldCharType="end"/>
        </w:r>
      </w:hyperlink>
    </w:p>
    <w:p w14:paraId="7802EDDC" w14:textId="3D31E510" w:rsidR="00915DE9" w:rsidRDefault="00000000">
      <w:pPr>
        <w:pStyle w:val="TDC2"/>
        <w:tabs>
          <w:tab w:val="right" w:leader="dot" w:pos="10456"/>
        </w:tabs>
        <w:rPr>
          <w:rFonts w:eastAsiaTheme="minorEastAsia"/>
          <w:noProof/>
          <w:lang w:val="pt-BR" w:eastAsia="ja-JP"/>
        </w:rPr>
      </w:pPr>
      <w:hyperlink w:anchor="_Toc117866043" w:history="1">
        <w:r w:rsidR="00915DE9" w:rsidRPr="003451FD">
          <w:rPr>
            <w:rStyle w:val="Hipervnculo"/>
            <w:rFonts w:ascii="Daytona" w:hAnsi="Daytona"/>
            <w:noProof/>
          </w:rPr>
          <w:t>Conceptos importantes</w:t>
        </w:r>
        <w:r w:rsidR="00915DE9">
          <w:rPr>
            <w:noProof/>
            <w:webHidden/>
          </w:rPr>
          <w:tab/>
        </w:r>
        <w:r w:rsidR="00915DE9">
          <w:rPr>
            <w:noProof/>
            <w:webHidden/>
          </w:rPr>
          <w:fldChar w:fldCharType="begin"/>
        </w:r>
        <w:r w:rsidR="00915DE9">
          <w:rPr>
            <w:noProof/>
            <w:webHidden/>
          </w:rPr>
          <w:instrText xml:space="preserve"> PAGEREF _Toc117866043 \h </w:instrText>
        </w:r>
        <w:r w:rsidR="00915DE9">
          <w:rPr>
            <w:noProof/>
            <w:webHidden/>
          </w:rPr>
        </w:r>
        <w:r w:rsidR="00915DE9">
          <w:rPr>
            <w:noProof/>
            <w:webHidden/>
          </w:rPr>
          <w:fldChar w:fldCharType="separate"/>
        </w:r>
        <w:r w:rsidR="00915DE9">
          <w:rPr>
            <w:noProof/>
            <w:webHidden/>
          </w:rPr>
          <w:t>5</w:t>
        </w:r>
        <w:r w:rsidR="00915DE9">
          <w:rPr>
            <w:noProof/>
            <w:webHidden/>
          </w:rPr>
          <w:fldChar w:fldCharType="end"/>
        </w:r>
      </w:hyperlink>
    </w:p>
    <w:p w14:paraId="236C0F8E" w14:textId="328026EB" w:rsidR="00915DE9" w:rsidRDefault="00000000">
      <w:pPr>
        <w:pStyle w:val="TDC3"/>
        <w:tabs>
          <w:tab w:val="right" w:leader="dot" w:pos="10456"/>
        </w:tabs>
        <w:rPr>
          <w:rFonts w:eastAsiaTheme="minorEastAsia"/>
          <w:noProof/>
          <w:lang w:val="pt-BR" w:eastAsia="ja-JP"/>
        </w:rPr>
      </w:pPr>
      <w:hyperlink w:anchor="_Toc117866044" w:history="1">
        <w:r w:rsidR="00915DE9" w:rsidRPr="003451FD">
          <w:rPr>
            <w:rStyle w:val="Hipervnculo"/>
            <w:rFonts w:ascii="Daytona" w:hAnsi="Daytona"/>
            <w:noProof/>
          </w:rPr>
          <w:t>Defectos vs Errores</w:t>
        </w:r>
        <w:r w:rsidR="00915DE9">
          <w:rPr>
            <w:noProof/>
            <w:webHidden/>
          </w:rPr>
          <w:tab/>
        </w:r>
        <w:r w:rsidR="00915DE9">
          <w:rPr>
            <w:noProof/>
            <w:webHidden/>
          </w:rPr>
          <w:fldChar w:fldCharType="begin"/>
        </w:r>
        <w:r w:rsidR="00915DE9">
          <w:rPr>
            <w:noProof/>
            <w:webHidden/>
          </w:rPr>
          <w:instrText xml:space="preserve"> PAGEREF _Toc117866044 \h </w:instrText>
        </w:r>
        <w:r w:rsidR="00915DE9">
          <w:rPr>
            <w:noProof/>
            <w:webHidden/>
          </w:rPr>
        </w:r>
        <w:r w:rsidR="00915DE9">
          <w:rPr>
            <w:noProof/>
            <w:webHidden/>
          </w:rPr>
          <w:fldChar w:fldCharType="separate"/>
        </w:r>
        <w:r w:rsidR="00915DE9">
          <w:rPr>
            <w:noProof/>
            <w:webHidden/>
          </w:rPr>
          <w:t>5</w:t>
        </w:r>
        <w:r w:rsidR="00915DE9">
          <w:rPr>
            <w:noProof/>
            <w:webHidden/>
          </w:rPr>
          <w:fldChar w:fldCharType="end"/>
        </w:r>
      </w:hyperlink>
    </w:p>
    <w:p w14:paraId="039D6D2B" w14:textId="2440DAFC" w:rsidR="00915DE9" w:rsidRDefault="00000000">
      <w:pPr>
        <w:pStyle w:val="TDC3"/>
        <w:tabs>
          <w:tab w:val="right" w:leader="dot" w:pos="10456"/>
        </w:tabs>
        <w:rPr>
          <w:rFonts w:eastAsiaTheme="minorEastAsia"/>
          <w:noProof/>
          <w:lang w:val="pt-BR" w:eastAsia="ja-JP"/>
        </w:rPr>
      </w:pPr>
      <w:hyperlink w:anchor="_Toc117866045" w:history="1">
        <w:r w:rsidR="00915DE9" w:rsidRPr="003451FD">
          <w:rPr>
            <w:rStyle w:val="Hipervnculo"/>
            <w:rFonts w:ascii="Daytona" w:hAnsi="Daytona"/>
            <w:noProof/>
          </w:rPr>
          <w:t>Casos de prueba</w:t>
        </w:r>
        <w:r w:rsidR="00915DE9">
          <w:rPr>
            <w:noProof/>
            <w:webHidden/>
          </w:rPr>
          <w:tab/>
        </w:r>
        <w:r w:rsidR="00915DE9">
          <w:rPr>
            <w:noProof/>
            <w:webHidden/>
          </w:rPr>
          <w:fldChar w:fldCharType="begin"/>
        </w:r>
        <w:r w:rsidR="00915DE9">
          <w:rPr>
            <w:noProof/>
            <w:webHidden/>
          </w:rPr>
          <w:instrText xml:space="preserve"> PAGEREF _Toc117866045 \h </w:instrText>
        </w:r>
        <w:r w:rsidR="00915DE9">
          <w:rPr>
            <w:noProof/>
            <w:webHidden/>
          </w:rPr>
        </w:r>
        <w:r w:rsidR="00915DE9">
          <w:rPr>
            <w:noProof/>
            <w:webHidden/>
          </w:rPr>
          <w:fldChar w:fldCharType="separate"/>
        </w:r>
        <w:r w:rsidR="00915DE9">
          <w:rPr>
            <w:noProof/>
            <w:webHidden/>
          </w:rPr>
          <w:t>6</w:t>
        </w:r>
        <w:r w:rsidR="00915DE9">
          <w:rPr>
            <w:noProof/>
            <w:webHidden/>
          </w:rPr>
          <w:fldChar w:fldCharType="end"/>
        </w:r>
      </w:hyperlink>
    </w:p>
    <w:p w14:paraId="4971AF09" w14:textId="18383405" w:rsidR="00915DE9" w:rsidRDefault="00000000">
      <w:pPr>
        <w:pStyle w:val="TDC3"/>
        <w:tabs>
          <w:tab w:val="right" w:leader="dot" w:pos="10456"/>
        </w:tabs>
        <w:rPr>
          <w:rFonts w:eastAsiaTheme="minorEastAsia"/>
          <w:noProof/>
          <w:lang w:val="pt-BR" w:eastAsia="ja-JP"/>
        </w:rPr>
      </w:pPr>
      <w:hyperlink w:anchor="_Toc117866046" w:history="1">
        <w:r w:rsidR="00915DE9" w:rsidRPr="003451FD">
          <w:rPr>
            <w:rStyle w:val="Hipervnculo"/>
            <w:rFonts w:ascii="Daytona" w:hAnsi="Daytona"/>
            <w:noProof/>
          </w:rPr>
          <w:t>Ciclos de prueba</w:t>
        </w:r>
        <w:r w:rsidR="00915DE9">
          <w:rPr>
            <w:noProof/>
            <w:webHidden/>
          </w:rPr>
          <w:tab/>
        </w:r>
        <w:r w:rsidR="00915DE9">
          <w:rPr>
            <w:noProof/>
            <w:webHidden/>
          </w:rPr>
          <w:fldChar w:fldCharType="begin"/>
        </w:r>
        <w:r w:rsidR="00915DE9">
          <w:rPr>
            <w:noProof/>
            <w:webHidden/>
          </w:rPr>
          <w:instrText xml:space="preserve"> PAGEREF _Toc117866046 \h </w:instrText>
        </w:r>
        <w:r w:rsidR="00915DE9">
          <w:rPr>
            <w:noProof/>
            <w:webHidden/>
          </w:rPr>
        </w:r>
        <w:r w:rsidR="00915DE9">
          <w:rPr>
            <w:noProof/>
            <w:webHidden/>
          </w:rPr>
          <w:fldChar w:fldCharType="separate"/>
        </w:r>
        <w:r w:rsidR="00915DE9">
          <w:rPr>
            <w:noProof/>
            <w:webHidden/>
          </w:rPr>
          <w:t>7</w:t>
        </w:r>
        <w:r w:rsidR="00915DE9">
          <w:rPr>
            <w:noProof/>
            <w:webHidden/>
          </w:rPr>
          <w:fldChar w:fldCharType="end"/>
        </w:r>
      </w:hyperlink>
    </w:p>
    <w:p w14:paraId="2954D0C0" w14:textId="3D1759D3" w:rsidR="00915DE9" w:rsidRDefault="00000000">
      <w:pPr>
        <w:pStyle w:val="TDC2"/>
        <w:tabs>
          <w:tab w:val="right" w:leader="dot" w:pos="10456"/>
        </w:tabs>
        <w:rPr>
          <w:rFonts w:eastAsiaTheme="minorEastAsia"/>
          <w:noProof/>
          <w:lang w:val="pt-BR" w:eastAsia="ja-JP"/>
        </w:rPr>
      </w:pPr>
      <w:hyperlink w:anchor="_Toc117866047" w:history="1">
        <w:r w:rsidR="00915DE9" w:rsidRPr="003451FD">
          <w:rPr>
            <w:rStyle w:val="Hipervnculo"/>
            <w:rFonts w:ascii="Daytona" w:hAnsi="Daytona"/>
            <w:noProof/>
          </w:rPr>
          <w:t>Niveles de prueba</w:t>
        </w:r>
        <w:r w:rsidR="00915DE9">
          <w:rPr>
            <w:noProof/>
            <w:webHidden/>
          </w:rPr>
          <w:tab/>
        </w:r>
        <w:r w:rsidR="00915DE9">
          <w:rPr>
            <w:noProof/>
            <w:webHidden/>
          </w:rPr>
          <w:fldChar w:fldCharType="begin"/>
        </w:r>
        <w:r w:rsidR="00915DE9">
          <w:rPr>
            <w:noProof/>
            <w:webHidden/>
          </w:rPr>
          <w:instrText xml:space="preserve"> PAGEREF _Toc117866047 \h </w:instrText>
        </w:r>
        <w:r w:rsidR="00915DE9">
          <w:rPr>
            <w:noProof/>
            <w:webHidden/>
          </w:rPr>
        </w:r>
        <w:r w:rsidR="00915DE9">
          <w:rPr>
            <w:noProof/>
            <w:webHidden/>
          </w:rPr>
          <w:fldChar w:fldCharType="separate"/>
        </w:r>
        <w:r w:rsidR="00915DE9">
          <w:rPr>
            <w:noProof/>
            <w:webHidden/>
          </w:rPr>
          <w:t>7</w:t>
        </w:r>
        <w:r w:rsidR="00915DE9">
          <w:rPr>
            <w:noProof/>
            <w:webHidden/>
          </w:rPr>
          <w:fldChar w:fldCharType="end"/>
        </w:r>
      </w:hyperlink>
    </w:p>
    <w:p w14:paraId="35D91F7B" w14:textId="6B934211" w:rsidR="00915DE9" w:rsidRDefault="00000000">
      <w:pPr>
        <w:pStyle w:val="TDC2"/>
        <w:tabs>
          <w:tab w:val="right" w:leader="dot" w:pos="10456"/>
        </w:tabs>
        <w:rPr>
          <w:rFonts w:eastAsiaTheme="minorEastAsia"/>
          <w:noProof/>
          <w:lang w:val="pt-BR" w:eastAsia="ja-JP"/>
        </w:rPr>
      </w:pPr>
      <w:hyperlink w:anchor="_Toc117866048" w:history="1">
        <w:r w:rsidR="00915DE9" w:rsidRPr="003451FD">
          <w:rPr>
            <w:rStyle w:val="Hipervnculo"/>
            <w:rFonts w:ascii="Daytona" w:hAnsi="Daytona"/>
            <w:noProof/>
          </w:rPr>
          <w:t>Ambientes</w:t>
        </w:r>
        <w:r w:rsidR="00915DE9">
          <w:rPr>
            <w:noProof/>
            <w:webHidden/>
          </w:rPr>
          <w:tab/>
        </w:r>
        <w:r w:rsidR="00915DE9">
          <w:rPr>
            <w:noProof/>
            <w:webHidden/>
          </w:rPr>
          <w:fldChar w:fldCharType="begin"/>
        </w:r>
        <w:r w:rsidR="00915DE9">
          <w:rPr>
            <w:noProof/>
            <w:webHidden/>
          </w:rPr>
          <w:instrText xml:space="preserve"> PAGEREF _Toc117866048 \h </w:instrText>
        </w:r>
        <w:r w:rsidR="00915DE9">
          <w:rPr>
            <w:noProof/>
            <w:webHidden/>
          </w:rPr>
        </w:r>
        <w:r w:rsidR="00915DE9">
          <w:rPr>
            <w:noProof/>
            <w:webHidden/>
          </w:rPr>
          <w:fldChar w:fldCharType="separate"/>
        </w:r>
        <w:r w:rsidR="00915DE9">
          <w:rPr>
            <w:noProof/>
            <w:webHidden/>
          </w:rPr>
          <w:t>8</w:t>
        </w:r>
        <w:r w:rsidR="00915DE9">
          <w:rPr>
            <w:noProof/>
            <w:webHidden/>
          </w:rPr>
          <w:fldChar w:fldCharType="end"/>
        </w:r>
      </w:hyperlink>
    </w:p>
    <w:p w14:paraId="65998155" w14:textId="503F232F" w:rsidR="00915DE9" w:rsidRDefault="00000000">
      <w:pPr>
        <w:pStyle w:val="TDC2"/>
        <w:tabs>
          <w:tab w:val="right" w:leader="dot" w:pos="10456"/>
        </w:tabs>
        <w:rPr>
          <w:rFonts w:eastAsiaTheme="minorEastAsia"/>
          <w:noProof/>
          <w:lang w:val="pt-BR" w:eastAsia="ja-JP"/>
        </w:rPr>
      </w:pPr>
      <w:hyperlink w:anchor="_Toc117866049" w:history="1">
        <w:r w:rsidR="00915DE9" w:rsidRPr="003451FD">
          <w:rPr>
            <w:rStyle w:val="Hipervnculo"/>
            <w:rFonts w:ascii="Daytona" w:hAnsi="Daytona"/>
            <w:noProof/>
          </w:rPr>
          <w:t>Procesos de pruebas</w:t>
        </w:r>
        <w:r w:rsidR="00915DE9">
          <w:rPr>
            <w:noProof/>
            <w:webHidden/>
          </w:rPr>
          <w:tab/>
        </w:r>
        <w:r w:rsidR="00915DE9">
          <w:rPr>
            <w:noProof/>
            <w:webHidden/>
          </w:rPr>
          <w:fldChar w:fldCharType="begin"/>
        </w:r>
        <w:r w:rsidR="00915DE9">
          <w:rPr>
            <w:noProof/>
            <w:webHidden/>
          </w:rPr>
          <w:instrText xml:space="preserve"> PAGEREF _Toc117866049 \h </w:instrText>
        </w:r>
        <w:r w:rsidR="00915DE9">
          <w:rPr>
            <w:noProof/>
            <w:webHidden/>
          </w:rPr>
        </w:r>
        <w:r w:rsidR="00915DE9">
          <w:rPr>
            <w:noProof/>
            <w:webHidden/>
          </w:rPr>
          <w:fldChar w:fldCharType="separate"/>
        </w:r>
        <w:r w:rsidR="00915DE9">
          <w:rPr>
            <w:noProof/>
            <w:webHidden/>
          </w:rPr>
          <w:t>8</w:t>
        </w:r>
        <w:r w:rsidR="00915DE9">
          <w:rPr>
            <w:noProof/>
            <w:webHidden/>
          </w:rPr>
          <w:fldChar w:fldCharType="end"/>
        </w:r>
      </w:hyperlink>
    </w:p>
    <w:p w14:paraId="4D0376F0" w14:textId="5C6C98FB" w:rsidR="00915DE9" w:rsidRDefault="00000000">
      <w:pPr>
        <w:pStyle w:val="TDC2"/>
        <w:tabs>
          <w:tab w:val="right" w:leader="dot" w:pos="10456"/>
        </w:tabs>
        <w:rPr>
          <w:rFonts w:eastAsiaTheme="minorEastAsia"/>
          <w:noProof/>
          <w:lang w:val="pt-BR" w:eastAsia="ja-JP"/>
        </w:rPr>
      </w:pPr>
      <w:hyperlink w:anchor="_Toc117866050" w:history="1">
        <w:r w:rsidR="00915DE9" w:rsidRPr="003451FD">
          <w:rPr>
            <w:rStyle w:val="Hipervnculo"/>
            <w:rFonts w:ascii="Daytona" w:hAnsi="Daytona"/>
            <w:noProof/>
          </w:rPr>
          <w:t>Verificación y Validación</w:t>
        </w:r>
        <w:r w:rsidR="00915DE9">
          <w:rPr>
            <w:noProof/>
            <w:webHidden/>
          </w:rPr>
          <w:tab/>
        </w:r>
        <w:r w:rsidR="00915DE9">
          <w:rPr>
            <w:noProof/>
            <w:webHidden/>
          </w:rPr>
          <w:fldChar w:fldCharType="begin"/>
        </w:r>
        <w:r w:rsidR="00915DE9">
          <w:rPr>
            <w:noProof/>
            <w:webHidden/>
          </w:rPr>
          <w:instrText xml:space="preserve"> PAGEREF _Toc117866050 \h </w:instrText>
        </w:r>
        <w:r w:rsidR="00915DE9">
          <w:rPr>
            <w:noProof/>
            <w:webHidden/>
          </w:rPr>
        </w:r>
        <w:r w:rsidR="00915DE9">
          <w:rPr>
            <w:noProof/>
            <w:webHidden/>
          </w:rPr>
          <w:fldChar w:fldCharType="separate"/>
        </w:r>
        <w:r w:rsidR="00915DE9">
          <w:rPr>
            <w:noProof/>
            <w:webHidden/>
          </w:rPr>
          <w:t>10</w:t>
        </w:r>
        <w:r w:rsidR="00915DE9">
          <w:rPr>
            <w:noProof/>
            <w:webHidden/>
          </w:rPr>
          <w:fldChar w:fldCharType="end"/>
        </w:r>
      </w:hyperlink>
    </w:p>
    <w:p w14:paraId="18F6C5F5" w14:textId="5A40DE6A" w:rsidR="00915DE9" w:rsidRDefault="00000000">
      <w:pPr>
        <w:pStyle w:val="TDC2"/>
        <w:tabs>
          <w:tab w:val="right" w:leader="dot" w:pos="10456"/>
        </w:tabs>
        <w:rPr>
          <w:rFonts w:eastAsiaTheme="minorEastAsia"/>
          <w:noProof/>
          <w:lang w:val="pt-BR" w:eastAsia="ja-JP"/>
        </w:rPr>
      </w:pPr>
      <w:hyperlink w:anchor="_Toc117866051" w:history="1">
        <w:r w:rsidR="00915DE9" w:rsidRPr="003451FD">
          <w:rPr>
            <w:rStyle w:val="Hipervnculo"/>
            <w:rFonts w:ascii="Daytona" w:hAnsi="Daytona"/>
            <w:noProof/>
          </w:rPr>
          <w:t>El Testing y el Ciclo de Vida</w:t>
        </w:r>
        <w:r w:rsidR="00915DE9">
          <w:rPr>
            <w:noProof/>
            <w:webHidden/>
          </w:rPr>
          <w:tab/>
        </w:r>
        <w:r w:rsidR="00915DE9">
          <w:rPr>
            <w:noProof/>
            <w:webHidden/>
          </w:rPr>
          <w:fldChar w:fldCharType="begin"/>
        </w:r>
        <w:r w:rsidR="00915DE9">
          <w:rPr>
            <w:noProof/>
            <w:webHidden/>
          </w:rPr>
          <w:instrText xml:space="preserve"> PAGEREF _Toc117866051 \h </w:instrText>
        </w:r>
        <w:r w:rsidR="00915DE9">
          <w:rPr>
            <w:noProof/>
            <w:webHidden/>
          </w:rPr>
        </w:r>
        <w:r w:rsidR="00915DE9">
          <w:rPr>
            <w:noProof/>
            <w:webHidden/>
          </w:rPr>
          <w:fldChar w:fldCharType="separate"/>
        </w:r>
        <w:r w:rsidR="00915DE9">
          <w:rPr>
            <w:noProof/>
            <w:webHidden/>
          </w:rPr>
          <w:t>11</w:t>
        </w:r>
        <w:r w:rsidR="00915DE9">
          <w:rPr>
            <w:noProof/>
            <w:webHidden/>
          </w:rPr>
          <w:fldChar w:fldCharType="end"/>
        </w:r>
      </w:hyperlink>
    </w:p>
    <w:p w14:paraId="4E1509A4" w14:textId="0DD1B3DD" w:rsidR="00915DE9" w:rsidRDefault="00000000">
      <w:pPr>
        <w:pStyle w:val="TDC2"/>
        <w:tabs>
          <w:tab w:val="right" w:leader="dot" w:pos="10456"/>
        </w:tabs>
        <w:rPr>
          <w:rFonts w:eastAsiaTheme="minorEastAsia"/>
          <w:noProof/>
          <w:lang w:val="pt-BR" w:eastAsia="ja-JP"/>
        </w:rPr>
      </w:pPr>
      <w:hyperlink w:anchor="_Toc117866052" w:history="1">
        <w:r w:rsidR="00915DE9" w:rsidRPr="003451FD">
          <w:rPr>
            <w:rStyle w:val="Hipervnculo"/>
            <w:rFonts w:ascii="Daytona" w:hAnsi="Daytona"/>
            <w:noProof/>
          </w:rPr>
          <w:t>Estrategias de prueba</w:t>
        </w:r>
        <w:r w:rsidR="00915DE9">
          <w:rPr>
            <w:noProof/>
            <w:webHidden/>
          </w:rPr>
          <w:tab/>
        </w:r>
        <w:r w:rsidR="00915DE9">
          <w:rPr>
            <w:noProof/>
            <w:webHidden/>
          </w:rPr>
          <w:fldChar w:fldCharType="begin"/>
        </w:r>
        <w:r w:rsidR="00915DE9">
          <w:rPr>
            <w:noProof/>
            <w:webHidden/>
          </w:rPr>
          <w:instrText xml:space="preserve"> PAGEREF _Toc117866052 \h </w:instrText>
        </w:r>
        <w:r w:rsidR="00915DE9">
          <w:rPr>
            <w:noProof/>
            <w:webHidden/>
          </w:rPr>
        </w:r>
        <w:r w:rsidR="00915DE9">
          <w:rPr>
            <w:noProof/>
            <w:webHidden/>
          </w:rPr>
          <w:fldChar w:fldCharType="separate"/>
        </w:r>
        <w:r w:rsidR="00915DE9">
          <w:rPr>
            <w:noProof/>
            <w:webHidden/>
          </w:rPr>
          <w:t>11</w:t>
        </w:r>
        <w:r w:rsidR="00915DE9">
          <w:rPr>
            <w:noProof/>
            <w:webHidden/>
          </w:rPr>
          <w:fldChar w:fldCharType="end"/>
        </w:r>
      </w:hyperlink>
    </w:p>
    <w:p w14:paraId="181FB6EA" w14:textId="35506266" w:rsidR="00915DE9" w:rsidRDefault="00000000">
      <w:pPr>
        <w:pStyle w:val="TDC3"/>
        <w:tabs>
          <w:tab w:val="right" w:leader="dot" w:pos="10456"/>
        </w:tabs>
        <w:rPr>
          <w:rFonts w:eastAsiaTheme="minorEastAsia"/>
          <w:noProof/>
          <w:lang w:val="pt-BR" w:eastAsia="ja-JP"/>
        </w:rPr>
      </w:pPr>
      <w:hyperlink w:anchor="_Toc117866053" w:history="1">
        <w:r w:rsidR="00915DE9" w:rsidRPr="003451FD">
          <w:rPr>
            <w:rStyle w:val="Hipervnculo"/>
            <w:rFonts w:ascii="Daytona" w:eastAsia="Daytona" w:hAnsi="Daytona" w:cs="Daytona"/>
            <w:noProof/>
          </w:rPr>
          <w:t>Caja negra</w:t>
        </w:r>
        <w:r w:rsidR="00915DE9">
          <w:rPr>
            <w:noProof/>
            <w:webHidden/>
          </w:rPr>
          <w:tab/>
        </w:r>
        <w:r w:rsidR="00915DE9">
          <w:rPr>
            <w:noProof/>
            <w:webHidden/>
          </w:rPr>
          <w:fldChar w:fldCharType="begin"/>
        </w:r>
        <w:r w:rsidR="00915DE9">
          <w:rPr>
            <w:noProof/>
            <w:webHidden/>
          </w:rPr>
          <w:instrText xml:space="preserve"> PAGEREF _Toc117866053 \h </w:instrText>
        </w:r>
        <w:r w:rsidR="00915DE9">
          <w:rPr>
            <w:noProof/>
            <w:webHidden/>
          </w:rPr>
        </w:r>
        <w:r w:rsidR="00915DE9">
          <w:rPr>
            <w:noProof/>
            <w:webHidden/>
          </w:rPr>
          <w:fldChar w:fldCharType="separate"/>
        </w:r>
        <w:r w:rsidR="00915DE9">
          <w:rPr>
            <w:noProof/>
            <w:webHidden/>
          </w:rPr>
          <w:t>11</w:t>
        </w:r>
        <w:r w:rsidR="00915DE9">
          <w:rPr>
            <w:noProof/>
            <w:webHidden/>
          </w:rPr>
          <w:fldChar w:fldCharType="end"/>
        </w:r>
      </w:hyperlink>
    </w:p>
    <w:p w14:paraId="13B8FCC9" w14:textId="1BF3FBBA" w:rsidR="00915DE9" w:rsidRDefault="00000000">
      <w:pPr>
        <w:pStyle w:val="TDC3"/>
        <w:tabs>
          <w:tab w:val="right" w:leader="dot" w:pos="10456"/>
        </w:tabs>
        <w:rPr>
          <w:rFonts w:eastAsiaTheme="minorEastAsia"/>
          <w:noProof/>
          <w:lang w:val="pt-BR" w:eastAsia="ja-JP"/>
        </w:rPr>
      </w:pPr>
      <w:hyperlink w:anchor="_Toc117866054" w:history="1">
        <w:r w:rsidR="00915DE9" w:rsidRPr="003451FD">
          <w:rPr>
            <w:rStyle w:val="Hipervnculo"/>
            <w:rFonts w:ascii="Daytona" w:eastAsia="Daytona" w:hAnsi="Daytona" w:cs="Daytona"/>
            <w:noProof/>
          </w:rPr>
          <w:t>Caja blanca</w:t>
        </w:r>
        <w:r w:rsidR="00915DE9">
          <w:rPr>
            <w:noProof/>
            <w:webHidden/>
          </w:rPr>
          <w:tab/>
        </w:r>
        <w:r w:rsidR="00915DE9">
          <w:rPr>
            <w:noProof/>
            <w:webHidden/>
          </w:rPr>
          <w:fldChar w:fldCharType="begin"/>
        </w:r>
        <w:r w:rsidR="00915DE9">
          <w:rPr>
            <w:noProof/>
            <w:webHidden/>
          </w:rPr>
          <w:instrText xml:space="preserve"> PAGEREF _Toc117866054 \h </w:instrText>
        </w:r>
        <w:r w:rsidR="00915DE9">
          <w:rPr>
            <w:noProof/>
            <w:webHidden/>
          </w:rPr>
        </w:r>
        <w:r w:rsidR="00915DE9">
          <w:rPr>
            <w:noProof/>
            <w:webHidden/>
          </w:rPr>
          <w:fldChar w:fldCharType="separate"/>
        </w:r>
        <w:r w:rsidR="00915DE9">
          <w:rPr>
            <w:noProof/>
            <w:webHidden/>
          </w:rPr>
          <w:t>11</w:t>
        </w:r>
        <w:r w:rsidR="00915DE9">
          <w:rPr>
            <w:noProof/>
            <w:webHidden/>
          </w:rPr>
          <w:fldChar w:fldCharType="end"/>
        </w:r>
      </w:hyperlink>
    </w:p>
    <w:p w14:paraId="3AC67353" w14:textId="6E6B7775" w:rsidR="00915DE9" w:rsidRDefault="00000000">
      <w:pPr>
        <w:pStyle w:val="TDC2"/>
        <w:tabs>
          <w:tab w:val="right" w:leader="dot" w:pos="10456"/>
        </w:tabs>
        <w:rPr>
          <w:rFonts w:eastAsiaTheme="minorEastAsia"/>
          <w:noProof/>
          <w:lang w:val="pt-BR" w:eastAsia="ja-JP"/>
        </w:rPr>
      </w:pPr>
      <w:hyperlink w:anchor="_Toc117866055" w:history="1">
        <w:r w:rsidR="00915DE9" w:rsidRPr="003451FD">
          <w:rPr>
            <w:rStyle w:val="Hipervnculo"/>
            <w:rFonts w:ascii="Daytona" w:hAnsi="Daytona"/>
            <w:noProof/>
          </w:rPr>
          <w:t>Tipos de prueba</w:t>
        </w:r>
        <w:r w:rsidR="00915DE9">
          <w:rPr>
            <w:noProof/>
            <w:webHidden/>
          </w:rPr>
          <w:tab/>
        </w:r>
        <w:r w:rsidR="00915DE9">
          <w:rPr>
            <w:noProof/>
            <w:webHidden/>
          </w:rPr>
          <w:fldChar w:fldCharType="begin"/>
        </w:r>
        <w:r w:rsidR="00915DE9">
          <w:rPr>
            <w:noProof/>
            <w:webHidden/>
          </w:rPr>
          <w:instrText xml:space="preserve"> PAGEREF _Toc117866055 \h </w:instrText>
        </w:r>
        <w:r w:rsidR="00915DE9">
          <w:rPr>
            <w:noProof/>
            <w:webHidden/>
          </w:rPr>
        </w:r>
        <w:r w:rsidR="00915DE9">
          <w:rPr>
            <w:noProof/>
            <w:webHidden/>
          </w:rPr>
          <w:fldChar w:fldCharType="separate"/>
        </w:r>
        <w:r w:rsidR="00915DE9">
          <w:rPr>
            <w:noProof/>
            <w:webHidden/>
          </w:rPr>
          <w:t>13</w:t>
        </w:r>
        <w:r w:rsidR="00915DE9">
          <w:rPr>
            <w:noProof/>
            <w:webHidden/>
          </w:rPr>
          <w:fldChar w:fldCharType="end"/>
        </w:r>
      </w:hyperlink>
    </w:p>
    <w:p w14:paraId="6A431BDB" w14:textId="375E6973" w:rsidR="00915DE9" w:rsidRDefault="00000000">
      <w:pPr>
        <w:pStyle w:val="TDC3"/>
        <w:tabs>
          <w:tab w:val="right" w:leader="dot" w:pos="10456"/>
        </w:tabs>
        <w:rPr>
          <w:rFonts w:eastAsiaTheme="minorEastAsia"/>
          <w:noProof/>
          <w:lang w:val="pt-BR" w:eastAsia="ja-JP"/>
        </w:rPr>
      </w:pPr>
      <w:hyperlink w:anchor="_Toc117866056" w:history="1">
        <w:r w:rsidR="00915DE9" w:rsidRPr="003451FD">
          <w:rPr>
            <w:rStyle w:val="Hipervnculo"/>
            <w:rFonts w:ascii="Daytona" w:hAnsi="Daytona"/>
            <w:noProof/>
          </w:rPr>
          <w:t>Smoke Test</w:t>
        </w:r>
        <w:r w:rsidR="00915DE9">
          <w:rPr>
            <w:noProof/>
            <w:webHidden/>
          </w:rPr>
          <w:tab/>
        </w:r>
        <w:r w:rsidR="00915DE9">
          <w:rPr>
            <w:noProof/>
            <w:webHidden/>
          </w:rPr>
          <w:fldChar w:fldCharType="begin"/>
        </w:r>
        <w:r w:rsidR="00915DE9">
          <w:rPr>
            <w:noProof/>
            <w:webHidden/>
          </w:rPr>
          <w:instrText xml:space="preserve"> PAGEREF _Toc117866056 \h </w:instrText>
        </w:r>
        <w:r w:rsidR="00915DE9">
          <w:rPr>
            <w:noProof/>
            <w:webHidden/>
          </w:rPr>
        </w:r>
        <w:r w:rsidR="00915DE9">
          <w:rPr>
            <w:noProof/>
            <w:webHidden/>
          </w:rPr>
          <w:fldChar w:fldCharType="separate"/>
        </w:r>
        <w:r w:rsidR="00915DE9">
          <w:rPr>
            <w:noProof/>
            <w:webHidden/>
          </w:rPr>
          <w:t>13</w:t>
        </w:r>
        <w:r w:rsidR="00915DE9">
          <w:rPr>
            <w:noProof/>
            <w:webHidden/>
          </w:rPr>
          <w:fldChar w:fldCharType="end"/>
        </w:r>
      </w:hyperlink>
    </w:p>
    <w:p w14:paraId="2B907F32" w14:textId="131AD994" w:rsidR="00915DE9" w:rsidRDefault="00000000">
      <w:pPr>
        <w:pStyle w:val="TDC3"/>
        <w:tabs>
          <w:tab w:val="right" w:leader="dot" w:pos="10456"/>
        </w:tabs>
        <w:rPr>
          <w:rFonts w:eastAsiaTheme="minorEastAsia"/>
          <w:noProof/>
          <w:lang w:val="pt-BR" w:eastAsia="ja-JP"/>
        </w:rPr>
      </w:pPr>
      <w:hyperlink w:anchor="_Toc117866057" w:history="1">
        <w:r w:rsidR="00915DE9" w:rsidRPr="003451FD">
          <w:rPr>
            <w:rStyle w:val="Hipervnculo"/>
            <w:rFonts w:ascii="Daytona" w:hAnsi="Daytona"/>
            <w:noProof/>
          </w:rPr>
          <w:t>Testing Funcional</w:t>
        </w:r>
        <w:r w:rsidR="00915DE9">
          <w:rPr>
            <w:noProof/>
            <w:webHidden/>
          </w:rPr>
          <w:tab/>
        </w:r>
        <w:r w:rsidR="00915DE9">
          <w:rPr>
            <w:noProof/>
            <w:webHidden/>
          </w:rPr>
          <w:fldChar w:fldCharType="begin"/>
        </w:r>
        <w:r w:rsidR="00915DE9">
          <w:rPr>
            <w:noProof/>
            <w:webHidden/>
          </w:rPr>
          <w:instrText xml:space="preserve"> PAGEREF _Toc117866057 \h </w:instrText>
        </w:r>
        <w:r w:rsidR="00915DE9">
          <w:rPr>
            <w:noProof/>
            <w:webHidden/>
          </w:rPr>
        </w:r>
        <w:r w:rsidR="00915DE9">
          <w:rPr>
            <w:noProof/>
            <w:webHidden/>
          </w:rPr>
          <w:fldChar w:fldCharType="separate"/>
        </w:r>
        <w:r w:rsidR="00915DE9">
          <w:rPr>
            <w:noProof/>
            <w:webHidden/>
          </w:rPr>
          <w:t>13</w:t>
        </w:r>
        <w:r w:rsidR="00915DE9">
          <w:rPr>
            <w:noProof/>
            <w:webHidden/>
          </w:rPr>
          <w:fldChar w:fldCharType="end"/>
        </w:r>
      </w:hyperlink>
    </w:p>
    <w:p w14:paraId="616C6473" w14:textId="5FA031AE" w:rsidR="00915DE9" w:rsidRDefault="00000000">
      <w:pPr>
        <w:pStyle w:val="TDC3"/>
        <w:tabs>
          <w:tab w:val="right" w:leader="dot" w:pos="10456"/>
        </w:tabs>
        <w:rPr>
          <w:rFonts w:eastAsiaTheme="minorEastAsia"/>
          <w:noProof/>
          <w:lang w:val="pt-BR" w:eastAsia="ja-JP"/>
        </w:rPr>
      </w:pPr>
      <w:hyperlink w:anchor="_Toc117866058" w:history="1">
        <w:r w:rsidR="00915DE9" w:rsidRPr="003451FD">
          <w:rPr>
            <w:rStyle w:val="Hipervnculo"/>
            <w:rFonts w:ascii="Daytona" w:hAnsi="Daytona"/>
            <w:noProof/>
          </w:rPr>
          <w:t>Testing No Funcional</w:t>
        </w:r>
        <w:r w:rsidR="00915DE9">
          <w:rPr>
            <w:noProof/>
            <w:webHidden/>
          </w:rPr>
          <w:tab/>
        </w:r>
        <w:r w:rsidR="00915DE9">
          <w:rPr>
            <w:noProof/>
            <w:webHidden/>
          </w:rPr>
          <w:fldChar w:fldCharType="begin"/>
        </w:r>
        <w:r w:rsidR="00915DE9">
          <w:rPr>
            <w:noProof/>
            <w:webHidden/>
          </w:rPr>
          <w:instrText xml:space="preserve"> PAGEREF _Toc117866058 \h </w:instrText>
        </w:r>
        <w:r w:rsidR="00915DE9">
          <w:rPr>
            <w:noProof/>
            <w:webHidden/>
          </w:rPr>
        </w:r>
        <w:r w:rsidR="00915DE9">
          <w:rPr>
            <w:noProof/>
            <w:webHidden/>
          </w:rPr>
          <w:fldChar w:fldCharType="separate"/>
        </w:r>
        <w:r w:rsidR="00915DE9">
          <w:rPr>
            <w:noProof/>
            <w:webHidden/>
          </w:rPr>
          <w:t>14</w:t>
        </w:r>
        <w:r w:rsidR="00915DE9">
          <w:rPr>
            <w:noProof/>
            <w:webHidden/>
          </w:rPr>
          <w:fldChar w:fldCharType="end"/>
        </w:r>
      </w:hyperlink>
    </w:p>
    <w:p w14:paraId="16566DF7" w14:textId="37E605AB" w:rsidR="00915DE9" w:rsidRDefault="00000000">
      <w:pPr>
        <w:pStyle w:val="TDC2"/>
        <w:tabs>
          <w:tab w:val="right" w:leader="dot" w:pos="10456"/>
        </w:tabs>
        <w:rPr>
          <w:rFonts w:eastAsiaTheme="minorEastAsia"/>
          <w:noProof/>
          <w:lang w:val="pt-BR" w:eastAsia="ja-JP"/>
        </w:rPr>
      </w:pPr>
      <w:hyperlink w:anchor="_Toc117866059" w:history="1">
        <w:r w:rsidR="00915DE9" w:rsidRPr="003451FD">
          <w:rPr>
            <w:rStyle w:val="Hipervnculo"/>
            <w:rFonts w:ascii="Daytona" w:hAnsi="Daytona"/>
            <w:noProof/>
          </w:rPr>
          <w:t>El Testing en el Ciclo de Vida del Software</w:t>
        </w:r>
        <w:r w:rsidR="00915DE9">
          <w:rPr>
            <w:noProof/>
            <w:webHidden/>
          </w:rPr>
          <w:tab/>
        </w:r>
        <w:r w:rsidR="00915DE9">
          <w:rPr>
            <w:noProof/>
            <w:webHidden/>
          </w:rPr>
          <w:fldChar w:fldCharType="begin"/>
        </w:r>
        <w:r w:rsidR="00915DE9">
          <w:rPr>
            <w:noProof/>
            <w:webHidden/>
          </w:rPr>
          <w:instrText xml:space="preserve"> PAGEREF _Toc117866059 \h </w:instrText>
        </w:r>
        <w:r w:rsidR="00915DE9">
          <w:rPr>
            <w:noProof/>
            <w:webHidden/>
          </w:rPr>
        </w:r>
        <w:r w:rsidR="00915DE9">
          <w:rPr>
            <w:noProof/>
            <w:webHidden/>
          </w:rPr>
          <w:fldChar w:fldCharType="separate"/>
        </w:r>
        <w:r w:rsidR="00915DE9">
          <w:rPr>
            <w:noProof/>
            <w:webHidden/>
          </w:rPr>
          <w:t>14</w:t>
        </w:r>
        <w:r w:rsidR="00915DE9">
          <w:rPr>
            <w:noProof/>
            <w:webHidden/>
          </w:rPr>
          <w:fldChar w:fldCharType="end"/>
        </w:r>
      </w:hyperlink>
    </w:p>
    <w:p w14:paraId="0CC55C93" w14:textId="6FA952DC" w:rsidR="00915DE9" w:rsidRDefault="00000000">
      <w:pPr>
        <w:pStyle w:val="TDC2"/>
        <w:tabs>
          <w:tab w:val="right" w:leader="dot" w:pos="10456"/>
        </w:tabs>
        <w:rPr>
          <w:rFonts w:eastAsiaTheme="minorEastAsia"/>
          <w:noProof/>
          <w:lang w:val="pt-BR" w:eastAsia="ja-JP"/>
        </w:rPr>
      </w:pPr>
      <w:hyperlink w:anchor="_Toc117866060" w:history="1">
        <w:r w:rsidR="00915DE9" w:rsidRPr="003451FD">
          <w:rPr>
            <w:rStyle w:val="Hipervnculo"/>
            <w:noProof/>
          </w:rPr>
          <w:t>TDD – Test Driven Development</w:t>
        </w:r>
        <w:r w:rsidR="00915DE9">
          <w:rPr>
            <w:noProof/>
            <w:webHidden/>
          </w:rPr>
          <w:tab/>
        </w:r>
        <w:r w:rsidR="00915DE9">
          <w:rPr>
            <w:noProof/>
            <w:webHidden/>
          </w:rPr>
          <w:fldChar w:fldCharType="begin"/>
        </w:r>
        <w:r w:rsidR="00915DE9">
          <w:rPr>
            <w:noProof/>
            <w:webHidden/>
          </w:rPr>
          <w:instrText xml:space="preserve"> PAGEREF _Toc117866060 \h </w:instrText>
        </w:r>
        <w:r w:rsidR="00915DE9">
          <w:rPr>
            <w:noProof/>
            <w:webHidden/>
          </w:rPr>
        </w:r>
        <w:r w:rsidR="00915DE9">
          <w:rPr>
            <w:noProof/>
            <w:webHidden/>
          </w:rPr>
          <w:fldChar w:fldCharType="separate"/>
        </w:r>
        <w:r w:rsidR="00915DE9">
          <w:rPr>
            <w:noProof/>
            <w:webHidden/>
          </w:rPr>
          <w:t>15</w:t>
        </w:r>
        <w:r w:rsidR="00915DE9">
          <w:rPr>
            <w:noProof/>
            <w:webHidden/>
          </w:rPr>
          <w:fldChar w:fldCharType="end"/>
        </w:r>
      </w:hyperlink>
    </w:p>
    <w:p w14:paraId="0A7D1D97" w14:textId="01C782E7" w:rsidR="00915DE9" w:rsidRDefault="00000000">
      <w:pPr>
        <w:pStyle w:val="TDC1"/>
        <w:tabs>
          <w:tab w:val="right" w:leader="dot" w:pos="10456"/>
        </w:tabs>
        <w:rPr>
          <w:rFonts w:eastAsiaTheme="minorEastAsia"/>
          <w:noProof/>
          <w:lang w:val="pt-BR" w:eastAsia="ja-JP"/>
        </w:rPr>
      </w:pPr>
      <w:hyperlink w:anchor="_Toc117866061" w:history="1">
        <w:r w:rsidR="00915DE9" w:rsidRPr="003451FD">
          <w:rPr>
            <w:rStyle w:val="Hipervnculo"/>
            <w:noProof/>
          </w:rPr>
          <w:t>Gestión de la Calidad</w:t>
        </w:r>
        <w:r w:rsidR="00915DE9">
          <w:rPr>
            <w:noProof/>
            <w:webHidden/>
          </w:rPr>
          <w:tab/>
        </w:r>
        <w:r w:rsidR="00915DE9">
          <w:rPr>
            <w:noProof/>
            <w:webHidden/>
          </w:rPr>
          <w:fldChar w:fldCharType="begin"/>
        </w:r>
        <w:r w:rsidR="00915DE9">
          <w:rPr>
            <w:noProof/>
            <w:webHidden/>
          </w:rPr>
          <w:instrText xml:space="preserve"> PAGEREF _Toc117866061 \h </w:instrText>
        </w:r>
        <w:r w:rsidR="00915DE9">
          <w:rPr>
            <w:noProof/>
            <w:webHidden/>
          </w:rPr>
        </w:r>
        <w:r w:rsidR="00915DE9">
          <w:rPr>
            <w:noProof/>
            <w:webHidden/>
          </w:rPr>
          <w:fldChar w:fldCharType="separate"/>
        </w:r>
        <w:r w:rsidR="00915DE9">
          <w:rPr>
            <w:noProof/>
            <w:webHidden/>
          </w:rPr>
          <w:t>16</w:t>
        </w:r>
        <w:r w:rsidR="00915DE9">
          <w:rPr>
            <w:noProof/>
            <w:webHidden/>
          </w:rPr>
          <w:fldChar w:fldCharType="end"/>
        </w:r>
      </w:hyperlink>
    </w:p>
    <w:p w14:paraId="7CE4E771" w14:textId="63530202" w:rsidR="00915DE9" w:rsidRDefault="00000000">
      <w:pPr>
        <w:pStyle w:val="TDC2"/>
        <w:tabs>
          <w:tab w:val="right" w:leader="dot" w:pos="10456"/>
        </w:tabs>
        <w:rPr>
          <w:rFonts w:eastAsiaTheme="minorEastAsia"/>
          <w:noProof/>
          <w:lang w:val="pt-BR" w:eastAsia="ja-JP"/>
        </w:rPr>
      </w:pPr>
      <w:hyperlink w:anchor="_Toc117866062" w:history="1">
        <w:r w:rsidR="00915DE9" w:rsidRPr="003451FD">
          <w:rPr>
            <w:rStyle w:val="Hipervnculo"/>
            <w:noProof/>
          </w:rPr>
          <w:t>Aseguramiento de Calidad</w:t>
        </w:r>
        <w:r w:rsidR="00915DE9">
          <w:rPr>
            <w:noProof/>
            <w:webHidden/>
          </w:rPr>
          <w:tab/>
        </w:r>
        <w:r w:rsidR="00915DE9">
          <w:rPr>
            <w:noProof/>
            <w:webHidden/>
          </w:rPr>
          <w:fldChar w:fldCharType="begin"/>
        </w:r>
        <w:r w:rsidR="00915DE9">
          <w:rPr>
            <w:noProof/>
            <w:webHidden/>
          </w:rPr>
          <w:instrText xml:space="preserve"> PAGEREF _Toc117866062 \h </w:instrText>
        </w:r>
        <w:r w:rsidR="00915DE9">
          <w:rPr>
            <w:noProof/>
            <w:webHidden/>
          </w:rPr>
        </w:r>
        <w:r w:rsidR="00915DE9">
          <w:rPr>
            <w:noProof/>
            <w:webHidden/>
          </w:rPr>
          <w:fldChar w:fldCharType="separate"/>
        </w:r>
        <w:r w:rsidR="00915DE9">
          <w:rPr>
            <w:noProof/>
            <w:webHidden/>
          </w:rPr>
          <w:t>16</w:t>
        </w:r>
        <w:r w:rsidR="00915DE9">
          <w:rPr>
            <w:noProof/>
            <w:webHidden/>
          </w:rPr>
          <w:fldChar w:fldCharType="end"/>
        </w:r>
      </w:hyperlink>
    </w:p>
    <w:p w14:paraId="748FE617" w14:textId="4390A825" w:rsidR="00915DE9" w:rsidRDefault="00000000">
      <w:pPr>
        <w:pStyle w:val="TDC2"/>
        <w:tabs>
          <w:tab w:val="right" w:leader="dot" w:pos="10456"/>
        </w:tabs>
        <w:rPr>
          <w:rFonts w:eastAsiaTheme="minorEastAsia"/>
          <w:noProof/>
          <w:lang w:val="pt-BR" w:eastAsia="ja-JP"/>
        </w:rPr>
      </w:pPr>
      <w:hyperlink w:anchor="_Toc117866063" w:history="1">
        <w:r w:rsidR="00915DE9" w:rsidRPr="003451FD">
          <w:rPr>
            <w:rStyle w:val="Hipervnculo"/>
            <w:noProof/>
          </w:rPr>
          <w:t>Aseguramiento de Calidad de Proceso y de Producto</w:t>
        </w:r>
        <w:r w:rsidR="00915DE9">
          <w:rPr>
            <w:noProof/>
            <w:webHidden/>
          </w:rPr>
          <w:tab/>
        </w:r>
        <w:r w:rsidR="00915DE9">
          <w:rPr>
            <w:noProof/>
            <w:webHidden/>
          </w:rPr>
          <w:fldChar w:fldCharType="begin"/>
        </w:r>
        <w:r w:rsidR="00915DE9">
          <w:rPr>
            <w:noProof/>
            <w:webHidden/>
          </w:rPr>
          <w:instrText xml:space="preserve"> PAGEREF _Toc117866063 \h </w:instrText>
        </w:r>
        <w:r w:rsidR="00915DE9">
          <w:rPr>
            <w:noProof/>
            <w:webHidden/>
          </w:rPr>
        </w:r>
        <w:r w:rsidR="00915DE9">
          <w:rPr>
            <w:noProof/>
            <w:webHidden/>
          </w:rPr>
          <w:fldChar w:fldCharType="separate"/>
        </w:r>
        <w:r w:rsidR="00915DE9">
          <w:rPr>
            <w:noProof/>
            <w:webHidden/>
          </w:rPr>
          <w:t>17</w:t>
        </w:r>
        <w:r w:rsidR="00915DE9">
          <w:rPr>
            <w:noProof/>
            <w:webHidden/>
          </w:rPr>
          <w:fldChar w:fldCharType="end"/>
        </w:r>
      </w:hyperlink>
    </w:p>
    <w:p w14:paraId="4F7AECED" w14:textId="662FEFCE" w:rsidR="00915DE9" w:rsidRDefault="00000000">
      <w:pPr>
        <w:pStyle w:val="TDC2"/>
        <w:tabs>
          <w:tab w:val="right" w:leader="dot" w:pos="10456"/>
        </w:tabs>
        <w:rPr>
          <w:rFonts w:eastAsiaTheme="minorEastAsia"/>
          <w:noProof/>
          <w:lang w:val="pt-BR" w:eastAsia="ja-JP"/>
        </w:rPr>
      </w:pPr>
      <w:hyperlink w:anchor="_Toc117866064" w:history="1">
        <w:r w:rsidR="00915DE9" w:rsidRPr="003451FD">
          <w:rPr>
            <w:rStyle w:val="Hipervnculo"/>
            <w:noProof/>
          </w:rPr>
          <w:t>Calidad</w:t>
        </w:r>
        <w:r w:rsidR="00915DE9">
          <w:rPr>
            <w:noProof/>
            <w:webHidden/>
          </w:rPr>
          <w:tab/>
        </w:r>
        <w:r w:rsidR="00915DE9">
          <w:rPr>
            <w:noProof/>
            <w:webHidden/>
          </w:rPr>
          <w:fldChar w:fldCharType="begin"/>
        </w:r>
        <w:r w:rsidR="00915DE9">
          <w:rPr>
            <w:noProof/>
            <w:webHidden/>
          </w:rPr>
          <w:instrText xml:space="preserve"> PAGEREF _Toc117866064 \h </w:instrText>
        </w:r>
        <w:r w:rsidR="00915DE9">
          <w:rPr>
            <w:noProof/>
            <w:webHidden/>
          </w:rPr>
        </w:r>
        <w:r w:rsidR="00915DE9">
          <w:rPr>
            <w:noProof/>
            <w:webHidden/>
          </w:rPr>
          <w:fldChar w:fldCharType="separate"/>
        </w:r>
        <w:r w:rsidR="00915DE9">
          <w:rPr>
            <w:noProof/>
            <w:webHidden/>
          </w:rPr>
          <w:t>17</w:t>
        </w:r>
        <w:r w:rsidR="00915DE9">
          <w:rPr>
            <w:noProof/>
            <w:webHidden/>
          </w:rPr>
          <w:fldChar w:fldCharType="end"/>
        </w:r>
      </w:hyperlink>
    </w:p>
    <w:p w14:paraId="39E02194" w14:textId="25FA86B5" w:rsidR="00915DE9" w:rsidRDefault="00000000">
      <w:pPr>
        <w:pStyle w:val="TDC3"/>
        <w:tabs>
          <w:tab w:val="right" w:leader="dot" w:pos="10456"/>
        </w:tabs>
        <w:rPr>
          <w:rFonts w:eastAsiaTheme="minorEastAsia"/>
          <w:noProof/>
          <w:lang w:val="pt-BR" w:eastAsia="ja-JP"/>
        </w:rPr>
      </w:pPr>
      <w:hyperlink w:anchor="_Toc117866065" w:history="1">
        <w:r w:rsidR="00915DE9" w:rsidRPr="003451FD">
          <w:rPr>
            <w:rStyle w:val="Hipervnculo"/>
            <w:noProof/>
          </w:rPr>
          <w:t>Definición</w:t>
        </w:r>
        <w:r w:rsidR="00915DE9">
          <w:rPr>
            <w:noProof/>
            <w:webHidden/>
          </w:rPr>
          <w:tab/>
        </w:r>
        <w:r w:rsidR="00915DE9">
          <w:rPr>
            <w:noProof/>
            <w:webHidden/>
          </w:rPr>
          <w:fldChar w:fldCharType="begin"/>
        </w:r>
        <w:r w:rsidR="00915DE9">
          <w:rPr>
            <w:noProof/>
            <w:webHidden/>
          </w:rPr>
          <w:instrText xml:space="preserve"> PAGEREF _Toc117866065 \h </w:instrText>
        </w:r>
        <w:r w:rsidR="00915DE9">
          <w:rPr>
            <w:noProof/>
            <w:webHidden/>
          </w:rPr>
        </w:r>
        <w:r w:rsidR="00915DE9">
          <w:rPr>
            <w:noProof/>
            <w:webHidden/>
          </w:rPr>
          <w:fldChar w:fldCharType="separate"/>
        </w:r>
        <w:r w:rsidR="00915DE9">
          <w:rPr>
            <w:noProof/>
            <w:webHidden/>
          </w:rPr>
          <w:t>17</w:t>
        </w:r>
        <w:r w:rsidR="00915DE9">
          <w:rPr>
            <w:noProof/>
            <w:webHidden/>
          </w:rPr>
          <w:fldChar w:fldCharType="end"/>
        </w:r>
      </w:hyperlink>
    </w:p>
    <w:p w14:paraId="667510AB" w14:textId="52460C17" w:rsidR="00915DE9" w:rsidRDefault="00000000">
      <w:pPr>
        <w:pStyle w:val="TDC3"/>
        <w:tabs>
          <w:tab w:val="right" w:leader="dot" w:pos="10456"/>
        </w:tabs>
        <w:rPr>
          <w:rFonts w:eastAsiaTheme="minorEastAsia"/>
          <w:noProof/>
          <w:lang w:val="pt-BR" w:eastAsia="ja-JP"/>
        </w:rPr>
      </w:pPr>
      <w:hyperlink w:anchor="_Toc117866066" w:history="1">
        <w:r w:rsidR="00915DE9" w:rsidRPr="003451FD">
          <w:rPr>
            <w:rStyle w:val="Hipervnculo"/>
            <w:noProof/>
          </w:rPr>
          <w:t>Calidad en el desarrollo de software</w:t>
        </w:r>
        <w:r w:rsidR="00915DE9">
          <w:rPr>
            <w:noProof/>
            <w:webHidden/>
          </w:rPr>
          <w:tab/>
        </w:r>
        <w:r w:rsidR="00915DE9">
          <w:rPr>
            <w:noProof/>
            <w:webHidden/>
          </w:rPr>
          <w:fldChar w:fldCharType="begin"/>
        </w:r>
        <w:r w:rsidR="00915DE9">
          <w:rPr>
            <w:noProof/>
            <w:webHidden/>
          </w:rPr>
          <w:instrText xml:space="preserve"> PAGEREF _Toc117866066 \h </w:instrText>
        </w:r>
        <w:r w:rsidR="00915DE9">
          <w:rPr>
            <w:noProof/>
            <w:webHidden/>
          </w:rPr>
        </w:r>
        <w:r w:rsidR="00915DE9">
          <w:rPr>
            <w:noProof/>
            <w:webHidden/>
          </w:rPr>
          <w:fldChar w:fldCharType="separate"/>
        </w:r>
        <w:r w:rsidR="00915DE9">
          <w:rPr>
            <w:noProof/>
            <w:webHidden/>
          </w:rPr>
          <w:t>18</w:t>
        </w:r>
        <w:r w:rsidR="00915DE9">
          <w:rPr>
            <w:noProof/>
            <w:webHidden/>
          </w:rPr>
          <w:fldChar w:fldCharType="end"/>
        </w:r>
      </w:hyperlink>
    </w:p>
    <w:p w14:paraId="340D4B29" w14:textId="371EA579" w:rsidR="00915DE9" w:rsidRDefault="00000000">
      <w:pPr>
        <w:pStyle w:val="TDC3"/>
        <w:tabs>
          <w:tab w:val="right" w:leader="dot" w:pos="10456"/>
        </w:tabs>
        <w:rPr>
          <w:rFonts w:eastAsiaTheme="minorEastAsia"/>
          <w:noProof/>
          <w:lang w:val="pt-BR" w:eastAsia="ja-JP"/>
        </w:rPr>
      </w:pPr>
      <w:hyperlink w:anchor="_Toc117866067" w:history="1">
        <w:r w:rsidR="00915DE9" w:rsidRPr="003451FD">
          <w:rPr>
            <w:rStyle w:val="Hipervnculo"/>
            <w:noProof/>
          </w:rPr>
          <w:t>Principios de calidad</w:t>
        </w:r>
        <w:r w:rsidR="00915DE9">
          <w:rPr>
            <w:noProof/>
            <w:webHidden/>
          </w:rPr>
          <w:tab/>
        </w:r>
        <w:r w:rsidR="00915DE9">
          <w:rPr>
            <w:noProof/>
            <w:webHidden/>
          </w:rPr>
          <w:fldChar w:fldCharType="begin"/>
        </w:r>
        <w:r w:rsidR="00915DE9">
          <w:rPr>
            <w:noProof/>
            <w:webHidden/>
          </w:rPr>
          <w:instrText xml:space="preserve"> PAGEREF _Toc117866067 \h </w:instrText>
        </w:r>
        <w:r w:rsidR="00915DE9">
          <w:rPr>
            <w:noProof/>
            <w:webHidden/>
          </w:rPr>
        </w:r>
        <w:r w:rsidR="00915DE9">
          <w:rPr>
            <w:noProof/>
            <w:webHidden/>
          </w:rPr>
          <w:fldChar w:fldCharType="separate"/>
        </w:r>
        <w:r w:rsidR="00915DE9">
          <w:rPr>
            <w:noProof/>
            <w:webHidden/>
          </w:rPr>
          <w:t>18</w:t>
        </w:r>
        <w:r w:rsidR="00915DE9">
          <w:rPr>
            <w:noProof/>
            <w:webHidden/>
          </w:rPr>
          <w:fldChar w:fldCharType="end"/>
        </w:r>
      </w:hyperlink>
    </w:p>
    <w:p w14:paraId="7D0931F7" w14:textId="349B3CA3" w:rsidR="00915DE9" w:rsidRDefault="00000000">
      <w:pPr>
        <w:pStyle w:val="TDC2"/>
        <w:tabs>
          <w:tab w:val="right" w:leader="dot" w:pos="10456"/>
        </w:tabs>
        <w:rPr>
          <w:rFonts w:eastAsiaTheme="minorEastAsia"/>
          <w:noProof/>
          <w:lang w:val="pt-BR" w:eastAsia="ja-JP"/>
        </w:rPr>
      </w:pPr>
      <w:hyperlink w:anchor="_Toc117866068" w:history="1">
        <w:r w:rsidR="00915DE9" w:rsidRPr="003451FD">
          <w:rPr>
            <w:rStyle w:val="Hipervnculo"/>
            <w:noProof/>
          </w:rPr>
          <w:t>Calidad Para Quién</w:t>
        </w:r>
        <w:r w:rsidR="00915DE9">
          <w:rPr>
            <w:noProof/>
            <w:webHidden/>
          </w:rPr>
          <w:tab/>
        </w:r>
        <w:r w:rsidR="00915DE9">
          <w:rPr>
            <w:noProof/>
            <w:webHidden/>
          </w:rPr>
          <w:fldChar w:fldCharType="begin"/>
        </w:r>
        <w:r w:rsidR="00915DE9">
          <w:rPr>
            <w:noProof/>
            <w:webHidden/>
          </w:rPr>
          <w:instrText xml:space="preserve"> PAGEREF _Toc117866068 \h </w:instrText>
        </w:r>
        <w:r w:rsidR="00915DE9">
          <w:rPr>
            <w:noProof/>
            <w:webHidden/>
          </w:rPr>
        </w:r>
        <w:r w:rsidR="00915DE9">
          <w:rPr>
            <w:noProof/>
            <w:webHidden/>
          </w:rPr>
          <w:fldChar w:fldCharType="separate"/>
        </w:r>
        <w:r w:rsidR="00915DE9">
          <w:rPr>
            <w:noProof/>
            <w:webHidden/>
          </w:rPr>
          <w:t>19</w:t>
        </w:r>
        <w:r w:rsidR="00915DE9">
          <w:rPr>
            <w:noProof/>
            <w:webHidden/>
          </w:rPr>
          <w:fldChar w:fldCharType="end"/>
        </w:r>
      </w:hyperlink>
    </w:p>
    <w:p w14:paraId="64CEDB45" w14:textId="315349C8" w:rsidR="00915DE9" w:rsidRDefault="00000000">
      <w:pPr>
        <w:pStyle w:val="TDC2"/>
        <w:tabs>
          <w:tab w:val="right" w:leader="dot" w:pos="10456"/>
        </w:tabs>
        <w:rPr>
          <w:rFonts w:eastAsiaTheme="minorEastAsia"/>
          <w:noProof/>
          <w:lang w:val="pt-BR" w:eastAsia="ja-JP"/>
        </w:rPr>
      </w:pPr>
      <w:hyperlink w:anchor="_Toc117866069" w:history="1">
        <w:r w:rsidR="00915DE9" w:rsidRPr="003451FD">
          <w:rPr>
            <w:rStyle w:val="Hipervnculo"/>
            <w:noProof/>
          </w:rPr>
          <w:t>Calidad en el Software</w:t>
        </w:r>
        <w:r w:rsidR="00915DE9">
          <w:rPr>
            <w:noProof/>
            <w:webHidden/>
          </w:rPr>
          <w:tab/>
        </w:r>
        <w:r w:rsidR="00915DE9">
          <w:rPr>
            <w:noProof/>
            <w:webHidden/>
          </w:rPr>
          <w:fldChar w:fldCharType="begin"/>
        </w:r>
        <w:r w:rsidR="00915DE9">
          <w:rPr>
            <w:noProof/>
            <w:webHidden/>
          </w:rPr>
          <w:instrText xml:space="preserve"> PAGEREF _Toc117866069 \h </w:instrText>
        </w:r>
        <w:r w:rsidR="00915DE9">
          <w:rPr>
            <w:noProof/>
            <w:webHidden/>
          </w:rPr>
        </w:r>
        <w:r w:rsidR="00915DE9">
          <w:rPr>
            <w:noProof/>
            <w:webHidden/>
          </w:rPr>
          <w:fldChar w:fldCharType="separate"/>
        </w:r>
        <w:r w:rsidR="00915DE9">
          <w:rPr>
            <w:noProof/>
            <w:webHidden/>
          </w:rPr>
          <w:t>20</w:t>
        </w:r>
        <w:r w:rsidR="00915DE9">
          <w:rPr>
            <w:noProof/>
            <w:webHidden/>
          </w:rPr>
          <w:fldChar w:fldCharType="end"/>
        </w:r>
      </w:hyperlink>
    </w:p>
    <w:p w14:paraId="6EBEE0B9" w14:textId="3B5EAA27" w:rsidR="00915DE9" w:rsidRDefault="00000000">
      <w:pPr>
        <w:pStyle w:val="TDC2"/>
        <w:tabs>
          <w:tab w:val="right" w:leader="dot" w:pos="10456"/>
        </w:tabs>
        <w:rPr>
          <w:rFonts w:eastAsiaTheme="minorEastAsia"/>
          <w:noProof/>
          <w:lang w:val="pt-BR" w:eastAsia="ja-JP"/>
        </w:rPr>
      </w:pPr>
      <w:hyperlink w:anchor="_Toc117866070" w:history="1">
        <w:r w:rsidR="00915DE9" w:rsidRPr="003451FD">
          <w:rPr>
            <w:rStyle w:val="Hipervnculo"/>
            <w:noProof/>
          </w:rPr>
          <w:t>Calidad Del Producto</w:t>
        </w:r>
        <w:r w:rsidR="00915DE9">
          <w:rPr>
            <w:noProof/>
            <w:webHidden/>
          </w:rPr>
          <w:tab/>
        </w:r>
        <w:r w:rsidR="00915DE9">
          <w:rPr>
            <w:noProof/>
            <w:webHidden/>
          </w:rPr>
          <w:fldChar w:fldCharType="begin"/>
        </w:r>
        <w:r w:rsidR="00915DE9">
          <w:rPr>
            <w:noProof/>
            <w:webHidden/>
          </w:rPr>
          <w:instrText xml:space="preserve"> PAGEREF _Toc117866070 \h </w:instrText>
        </w:r>
        <w:r w:rsidR="00915DE9">
          <w:rPr>
            <w:noProof/>
            <w:webHidden/>
          </w:rPr>
        </w:r>
        <w:r w:rsidR="00915DE9">
          <w:rPr>
            <w:noProof/>
            <w:webHidden/>
          </w:rPr>
          <w:fldChar w:fldCharType="separate"/>
        </w:r>
        <w:r w:rsidR="00915DE9">
          <w:rPr>
            <w:noProof/>
            <w:webHidden/>
          </w:rPr>
          <w:t>21</w:t>
        </w:r>
        <w:r w:rsidR="00915DE9">
          <w:rPr>
            <w:noProof/>
            <w:webHidden/>
          </w:rPr>
          <w:fldChar w:fldCharType="end"/>
        </w:r>
      </w:hyperlink>
    </w:p>
    <w:p w14:paraId="2BC0004F" w14:textId="5665BD80" w:rsidR="00915DE9" w:rsidRDefault="00000000">
      <w:pPr>
        <w:pStyle w:val="TDC3"/>
        <w:tabs>
          <w:tab w:val="right" w:leader="dot" w:pos="10456"/>
        </w:tabs>
        <w:rPr>
          <w:rFonts w:eastAsiaTheme="minorEastAsia"/>
          <w:noProof/>
          <w:lang w:val="pt-BR" w:eastAsia="ja-JP"/>
        </w:rPr>
      </w:pPr>
      <w:hyperlink w:anchor="_Toc117866071" w:history="1">
        <w:r w:rsidR="00915DE9" w:rsidRPr="003451FD">
          <w:rPr>
            <w:rStyle w:val="Hipervnculo"/>
            <w:noProof/>
          </w:rPr>
          <w:t>Modelo de Barbacci / SEI</w:t>
        </w:r>
        <w:r w:rsidR="00915DE9">
          <w:rPr>
            <w:noProof/>
            <w:webHidden/>
          </w:rPr>
          <w:tab/>
        </w:r>
        <w:r w:rsidR="00915DE9">
          <w:rPr>
            <w:noProof/>
            <w:webHidden/>
          </w:rPr>
          <w:fldChar w:fldCharType="begin"/>
        </w:r>
        <w:r w:rsidR="00915DE9">
          <w:rPr>
            <w:noProof/>
            <w:webHidden/>
          </w:rPr>
          <w:instrText xml:space="preserve"> PAGEREF _Toc117866071 \h </w:instrText>
        </w:r>
        <w:r w:rsidR="00915DE9">
          <w:rPr>
            <w:noProof/>
            <w:webHidden/>
          </w:rPr>
        </w:r>
        <w:r w:rsidR="00915DE9">
          <w:rPr>
            <w:noProof/>
            <w:webHidden/>
          </w:rPr>
          <w:fldChar w:fldCharType="separate"/>
        </w:r>
        <w:r w:rsidR="00915DE9">
          <w:rPr>
            <w:noProof/>
            <w:webHidden/>
          </w:rPr>
          <w:t>22</w:t>
        </w:r>
        <w:r w:rsidR="00915DE9">
          <w:rPr>
            <w:noProof/>
            <w:webHidden/>
          </w:rPr>
          <w:fldChar w:fldCharType="end"/>
        </w:r>
      </w:hyperlink>
    </w:p>
    <w:p w14:paraId="7FD8AE23" w14:textId="7513D0C4" w:rsidR="00915DE9" w:rsidRDefault="00000000">
      <w:pPr>
        <w:pStyle w:val="TDC3"/>
        <w:tabs>
          <w:tab w:val="right" w:leader="dot" w:pos="10456"/>
        </w:tabs>
        <w:rPr>
          <w:rFonts w:eastAsiaTheme="minorEastAsia"/>
          <w:noProof/>
          <w:lang w:val="pt-BR" w:eastAsia="ja-JP"/>
        </w:rPr>
      </w:pPr>
      <w:hyperlink w:anchor="_Toc117866072" w:history="1">
        <w:r w:rsidR="00915DE9" w:rsidRPr="003451FD">
          <w:rPr>
            <w:rStyle w:val="Hipervnculo"/>
            <w:noProof/>
          </w:rPr>
          <w:t>Calidad del SW Mccall</w:t>
        </w:r>
        <w:r w:rsidR="00915DE9">
          <w:rPr>
            <w:noProof/>
            <w:webHidden/>
          </w:rPr>
          <w:tab/>
        </w:r>
        <w:r w:rsidR="00915DE9">
          <w:rPr>
            <w:noProof/>
            <w:webHidden/>
          </w:rPr>
          <w:fldChar w:fldCharType="begin"/>
        </w:r>
        <w:r w:rsidR="00915DE9">
          <w:rPr>
            <w:noProof/>
            <w:webHidden/>
          </w:rPr>
          <w:instrText xml:space="preserve"> PAGEREF _Toc117866072 \h </w:instrText>
        </w:r>
        <w:r w:rsidR="00915DE9">
          <w:rPr>
            <w:noProof/>
            <w:webHidden/>
          </w:rPr>
        </w:r>
        <w:r w:rsidR="00915DE9">
          <w:rPr>
            <w:noProof/>
            <w:webHidden/>
          </w:rPr>
          <w:fldChar w:fldCharType="separate"/>
        </w:r>
        <w:r w:rsidR="00915DE9">
          <w:rPr>
            <w:noProof/>
            <w:webHidden/>
          </w:rPr>
          <w:t>22</w:t>
        </w:r>
        <w:r w:rsidR="00915DE9">
          <w:rPr>
            <w:noProof/>
            <w:webHidden/>
          </w:rPr>
          <w:fldChar w:fldCharType="end"/>
        </w:r>
      </w:hyperlink>
    </w:p>
    <w:p w14:paraId="369D73F2" w14:textId="06AB7A3E" w:rsidR="00915DE9" w:rsidRDefault="00000000">
      <w:pPr>
        <w:pStyle w:val="TDC2"/>
        <w:tabs>
          <w:tab w:val="right" w:leader="dot" w:pos="10456"/>
        </w:tabs>
        <w:rPr>
          <w:rFonts w:eastAsiaTheme="minorEastAsia"/>
          <w:noProof/>
          <w:lang w:val="pt-BR" w:eastAsia="ja-JP"/>
        </w:rPr>
      </w:pPr>
      <w:hyperlink w:anchor="_Toc117866073" w:history="1">
        <w:r w:rsidR="00915DE9" w:rsidRPr="003451FD">
          <w:rPr>
            <w:rStyle w:val="Hipervnculo"/>
            <w:noProof/>
          </w:rPr>
          <w:t>Importante con respecto a la calidad del SW</w:t>
        </w:r>
        <w:r w:rsidR="00915DE9">
          <w:rPr>
            <w:noProof/>
            <w:webHidden/>
          </w:rPr>
          <w:tab/>
        </w:r>
        <w:r w:rsidR="00915DE9">
          <w:rPr>
            <w:noProof/>
            <w:webHidden/>
          </w:rPr>
          <w:fldChar w:fldCharType="begin"/>
        </w:r>
        <w:r w:rsidR="00915DE9">
          <w:rPr>
            <w:noProof/>
            <w:webHidden/>
          </w:rPr>
          <w:instrText xml:space="preserve"> PAGEREF _Toc117866073 \h </w:instrText>
        </w:r>
        <w:r w:rsidR="00915DE9">
          <w:rPr>
            <w:noProof/>
            <w:webHidden/>
          </w:rPr>
        </w:r>
        <w:r w:rsidR="00915DE9">
          <w:rPr>
            <w:noProof/>
            <w:webHidden/>
          </w:rPr>
          <w:fldChar w:fldCharType="separate"/>
        </w:r>
        <w:r w:rsidR="00915DE9">
          <w:rPr>
            <w:noProof/>
            <w:webHidden/>
          </w:rPr>
          <w:t>23</w:t>
        </w:r>
        <w:r w:rsidR="00915DE9">
          <w:rPr>
            <w:noProof/>
            <w:webHidden/>
          </w:rPr>
          <w:fldChar w:fldCharType="end"/>
        </w:r>
      </w:hyperlink>
    </w:p>
    <w:p w14:paraId="5175CEE0" w14:textId="73629036" w:rsidR="00915DE9" w:rsidRDefault="00000000">
      <w:pPr>
        <w:pStyle w:val="TDC2"/>
        <w:tabs>
          <w:tab w:val="right" w:leader="dot" w:pos="10456"/>
        </w:tabs>
        <w:rPr>
          <w:rFonts w:eastAsiaTheme="minorEastAsia"/>
          <w:noProof/>
          <w:lang w:val="pt-BR" w:eastAsia="ja-JP"/>
        </w:rPr>
      </w:pPr>
      <w:hyperlink w:anchor="_Toc117866074" w:history="1">
        <w:r w:rsidR="00915DE9" w:rsidRPr="003451FD">
          <w:rPr>
            <w:rStyle w:val="Hipervnculo"/>
            <w:noProof/>
          </w:rPr>
          <w:t>Estándares Gestión de Calidad del Software:</w:t>
        </w:r>
        <w:r w:rsidR="00915DE9">
          <w:rPr>
            <w:noProof/>
            <w:webHidden/>
          </w:rPr>
          <w:tab/>
        </w:r>
        <w:r w:rsidR="00915DE9">
          <w:rPr>
            <w:noProof/>
            <w:webHidden/>
          </w:rPr>
          <w:fldChar w:fldCharType="begin"/>
        </w:r>
        <w:r w:rsidR="00915DE9">
          <w:rPr>
            <w:noProof/>
            <w:webHidden/>
          </w:rPr>
          <w:instrText xml:space="preserve"> PAGEREF _Toc117866074 \h </w:instrText>
        </w:r>
        <w:r w:rsidR="00915DE9">
          <w:rPr>
            <w:noProof/>
            <w:webHidden/>
          </w:rPr>
        </w:r>
        <w:r w:rsidR="00915DE9">
          <w:rPr>
            <w:noProof/>
            <w:webHidden/>
          </w:rPr>
          <w:fldChar w:fldCharType="separate"/>
        </w:r>
        <w:r w:rsidR="00915DE9">
          <w:rPr>
            <w:noProof/>
            <w:webHidden/>
          </w:rPr>
          <w:t>24</w:t>
        </w:r>
        <w:r w:rsidR="00915DE9">
          <w:rPr>
            <w:noProof/>
            <w:webHidden/>
          </w:rPr>
          <w:fldChar w:fldCharType="end"/>
        </w:r>
      </w:hyperlink>
    </w:p>
    <w:p w14:paraId="2F8E378D" w14:textId="0F50E50A" w:rsidR="00915DE9" w:rsidRDefault="00000000">
      <w:pPr>
        <w:pStyle w:val="TDC2"/>
        <w:tabs>
          <w:tab w:val="right" w:leader="dot" w:pos="10456"/>
        </w:tabs>
        <w:rPr>
          <w:rFonts w:eastAsiaTheme="minorEastAsia"/>
          <w:noProof/>
          <w:lang w:val="pt-BR" w:eastAsia="ja-JP"/>
        </w:rPr>
      </w:pPr>
      <w:hyperlink w:anchor="_Toc117866075" w:history="1">
        <w:r w:rsidR="00915DE9" w:rsidRPr="003451FD">
          <w:rPr>
            <w:rStyle w:val="Hipervnculo"/>
            <w:noProof/>
          </w:rPr>
          <w:t>Estándares de Producto</w:t>
        </w:r>
        <w:r w:rsidR="00915DE9">
          <w:rPr>
            <w:noProof/>
            <w:webHidden/>
          </w:rPr>
          <w:tab/>
        </w:r>
        <w:r w:rsidR="00915DE9">
          <w:rPr>
            <w:noProof/>
            <w:webHidden/>
          </w:rPr>
          <w:fldChar w:fldCharType="begin"/>
        </w:r>
        <w:r w:rsidR="00915DE9">
          <w:rPr>
            <w:noProof/>
            <w:webHidden/>
          </w:rPr>
          <w:instrText xml:space="preserve"> PAGEREF _Toc117866075 \h </w:instrText>
        </w:r>
        <w:r w:rsidR="00915DE9">
          <w:rPr>
            <w:noProof/>
            <w:webHidden/>
          </w:rPr>
        </w:r>
        <w:r w:rsidR="00915DE9">
          <w:rPr>
            <w:noProof/>
            <w:webHidden/>
          </w:rPr>
          <w:fldChar w:fldCharType="separate"/>
        </w:r>
        <w:r w:rsidR="00915DE9">
          <w:rPr>
            <w:noProof/>
            <w:webHidden/>
          </w:rPr>
          <w:t>24</w:t>
        </w:r>
        <w:r w:rsidR="00915DE9">
          <w:rPr>
            <w:noProof/>
            <w:webHidden/>
          </w:rPr>
          <w:fldChar w:fldCharType="end"/>
        </w:r>
      </w:hyperlink>
    </w:p>
    <w:p w14:paraId="7DF5DD55" w14:textId="56BCC293" w:rsidR="00915DE9" w:rsidRDefault="00000000">
      <w:pPr>
        <w:pStyle w:val="TDC2"/>
        <w:tabs>
          <w:tab w:val="right" w:leader="dot" w:pos="10456"/>
        </w:tabs>
        <w:rPr>
          <w:rFonts w:eastAsiaTheme="minorEastAsia"/>
          <w:noProof/>
          <w:lang w:val="pt-BR" w:eastAsia="ja-JP"/>
        </w:rPr>
      </w:pPr>
      <w:hyperlink w:anchor="_Toc117866076" w:history="1">
        <w:r w:rsidR="00915DE9" w:rsidRPr="003451FD">
          <w:rPr>
            <w:rStyle w:val="Hipervnculo"/>
            <w:noProof/>
          </w:rPr>
          <w:t>Estándares de Proceso</w:t>
        </w:r>
        <w:r w:rsidR="00915DE9">
          <w:rPr>
            <w:noProof/>
            <w:webHidden/>
          </w:rPr>
          <w:tab/>
        </w:r>
        <w:r w:rsidR="00915DE9">
          <w:rPr>
            <w:noProof/>
            <w:webHidden/>
          </w:rPr>
          <w:fldChar w:fldCharType="begin"/>
        </w:r>
        <w:r w:rsidR="00915DE9">
          <w:rPr>
            <w:noProof/>
            <w:webHidden/>
          </w:rPr>
          <w:instrText xml:space="preserve"> PAGEREF _Toc117866076 \h </w:instrText>
        </w:r>
        <w:r w:rsidR="00915DE9">
          <w:rPr>
            <w:noProof/>
            <w:webHidden/>
          </w:rPr>
        </w:r>
        <w:r w:rsidR="00915DE9">
          <w:rPr>
            <w:noProof/>
            <w:webHidden/>
          </w:rPr>
          <w:fldChar w:fldCharType="separate"/>
        </w:r>
        <w:r w:rsidR="00915DE9">
          <w:rPr>
            <w:noProof/>
            <w:webHidden/>
          </w:rPr>
          <w:t>24</w:t>
        </w:r>
        <w:r w:rsidR="00915DE9">
          <w:rPr>
            <w:noProof/>
            <w:webHidden/>
          </w:rPr>
          <w:fldChar w:fldCharType="end"/>
        </w:r>
      </w:hyperlink>
    </w:p>
    <w:p w14:paraId="5C390029" w14:textId="4473501C" w:rsidR="00915DE9" w:rsidRDefault="00000000">
      <w:pPr>
        <w:pStyle w:val="TDC2"/>
        <w:tabs>
          <w:tab w:val="right" w:leader="dot" w:pos="10456"/>
        </w:tabs>
        <w:rPr>
          <w:rFonts w:eastAsiaTheme="minorEastAsia"/>
          <w:noProof/>
          <w:lang w:val="pt-BR" w:eastAsia="ja-JP"/>
        </w:rPr>
      </w:pPr>
      <w:hyperlink w:anchor="_Toc117866077" w:history="1">
        <w:r w:rsidR="00915DE9" w:rsidRPr="003451FD">
          <w:rPr>
            <w:rStyle w:val="Hipervnculo"/>
            <w:noProof/>
          </w:rPr>
          <w:t>Proceso de SW</w:t>
        </w:r>
        <w:r w:rsidR="00915DE9">
          <w:rPr>
            <w:noProof/>
            <w:webHidden/>
          </w:rPr>
          <w:tab/>
        </w:r>
        <w:r w:rsidR="00915DE9">
          <w:rPr>
            <w:noProof/>
            <w:webHidden/>
          </w:rPr>
          <w:fldChar w:fldCharType="begin"/>
        </w:r>
        <w:r w:rsidR="00915DE9">
          <w:rPr>
            <w:noProof/>
            <w:webHidden/>
          </w:rPr>
          <w:instrText xml:space="preserve"> PAGEREF _Toc117866077 \h </w:instrText>
        </w:r>
        <w:r w:rsidR="00915DE9">
          <w:rPr>
            <w:noProof/>
            <w:webHidden/>
          </w:rPr>
        </w:r>
        <w:r w:rsidR="00915DE9">
          <w:rPr>
            <w:noProof/>
            <w:webHidden/>
          </w:rPr>
          <w:fldChar w:fldCharType="separate"/>
        </w:r>
        <w:r w:rsidR="00915DE9">
          <w:rPr>
            <w:noProof/>
            <w:webHidden/>
          </w:rPr>
          <w:t>24</w:t>
        </w:r>
        <w:r w:rsidR="00915DE9">
          <w:rPr>
            <w:noProof/>
            <w:webHidden/>
          </w:rPr>
          <w:fldChar w:fldCharType="end"/>
        </w:r>
      </w:hyperlink>
    </w:p>
    <w:p w14:paraId="11C80F85" w14:textId="72F5D4E8" w:rsidR="00915DE9" w:rsidRDefault="00000000">
      <w:pPr>
        <w:pStyle w:val="TDC2"/>
        <w:tabs>
          <w:tab w:val="right" w:leader="dot" w:pos="10456"/>
        </w:tabs>
        <w:rPr>
          <w:rFonts w:eastAsiaTheme="minorEastAsia"/>
          <w:noProof/>
          <w:lang w:val="pt-BR" w:eastAsia="ja-JP"/>
        </w:rPr>
      </w:pPr>
      <w:hyperlink w:anchor="_Toc117866078" w:history="1">
        <w:r w:rsidR="00915DE9" w:rsidRPr="003451FD">
          <w:rPr>
            <w:rStyle w:val="Hipervnculo"/>
            <w:noProof/>
          </w:rPr>
          <w:t>Calidad de Proceso</w:t>
        </w:r>
        <w:r w:rsidR="00915DE9">
          <w:rPr>
            <w:noProof/>
            <w:webHidden/>
          </w:rPr>
          <w:tab/>
        </w:r>
        <w:r w:rsidR="00915DE9">
          <w:rPr>
            <w:noProof/>
            <w:webHidden/>
          </w:rPr>
          <w:fldChar w:fldCharType="begin"/>
        </w:r>
        <w:r w:rsidR="00915DE9">
          <w:rPr>
            <w:noProof/>
            <w:webHidden/>
          </w:rPr>
          <w:instrText xml:space="preserve"> PAGEREF _Toc117866078 \h </w:instrText>
        </w:r>
        <w:r w:rsidR="00915DE9">
          <w:rPr>
            <w:noProof/>
            <w:webHidden/>
          </w:rPr>
        </w:r>
        <w:r w:rsidR="00915DE9">
          <w:rPr>
            <w:noProof/>
            <w:webHidden/>
          </w:rPr>
          <w:fldChar w:fldCharType="separate"/>
        </w:r>
        <w:r w:rsidR="00915DE9">
          <w:rPr>
            <w:noProof/>
            <w:webHidden/>
          </w:rPr>
          <w:t>25</w:t>
        </w:r>
        <w:r w:rsidR="00915DE9">
          <w:rPr>
            <w:noProof/>
            <w:webHidden/>
          </w:rPr>
          <w:fldChar w:fldCharType="end"/>
        </w:r>
      </w:hyperlink>
    </w:p>
    <w:p w14:paraId="43082700" w14:textId="4CCB529C" w:rsidR="00915DE9" w:rsidRDefault="00000000">
      <w:pPr>
        <w:pStyle w:val="TDC3"/>
        <w:tabs>
          <w:tab w:val="right" w:leader="dot" w:pos="10456"/>
        </w:tabs>
        <w:rPr>
          <w:rFonts w:eastAsiaTheme="minorEastAsia"/>
          <w:noProof/>
          <w:lang w:val="pt-BR" w:eastAsia="ja-JP"/>
        </w:rPr>
      </w:pPr>
      <w:hyperlink w:anchor="_Toc117866079" w:history="1">
        <w:r w:rsidR="00915DE9" w:rsidRPr="003451FD">
          <w:rPr>
            <w:rStyle w:val="Hipervnculo"/>
            <w:noProof/>
          </w:rPr>
          <w:t>Procesos definidos</w:t>
        </w:r>
        <w:r w:rsidR="00915DE9">
          <w:rPr>
            <w:noProof/>
            <w:webHidden/>
          </w:rPr>
          <w:tab/>
        </w:r>
        <w:r w:rsidR="00915DE9">
          <w:rPr>
            <w:noProof/>
            <w:webHidden/>
          </w:rPr>
          <w:fldChar w:fldCharType="begin"/>
        </w:r>
        <w:r w:rsidR="00915DE9">
          <w:rPr>
            <w:noProof/>
            <w:webHidden/>
          </w:rPr>
          <w:instrText xml:space="preserve"> PAGEREF _Toc117866079 \h </w:instrText>
        </w:r>
        <w:r w:rsidR="00915DE9">
          <w:rPr>
            <w:noProof/>
            <w:webHidden/>
          </w:rPr>
        </w:r>
        <w:r w:rsidR="00915DE9">
          <w:rPr>
            <w:noProof/>
            <w:webHidden/>
          </w:rPr>
          <w:fldChar w:fldCharType="separate"/>
        </w:r>
        <w:r w:rsidR="00915DE9">
          <w:rPr>
            <w:noProof/>
            <w:webHidden/>
          </w:rPr>
          <w:t>25</w:t>
        </w:r>
        <w:r w:rsidR="00915DE9">
          <w:rPr>
            <w:noProof/>
            <w:webHidden/>
          </w:rPr>
          <w:fldChar w:fldCharType="end"/>
        </w:r>
      </w:hyperlink>
    </w:p>
    <w:p w14:paraId="2ACD01FE" w14:textId="57C0B76C" w:rsidR="00915DE9" w:rsidRDefault="00000000">
      <w:pPr>
        <w:pStyle w:val="TDC3"/>
        <w:tabs>
          <w:tab w:val="right" w:leader="dot" w:pos="10456"/>
        </w:tabs>
        <w:rPr>
          <w:rFonts w:eastAsiaTheme="minorEastAsia"/>
          <w:noProof/>
          <w:lang w:val="pt-BR" w:eastAsia="ja-JP"/>
        </w:rPr>
      </w:pPr>
      <w:hyperlink w:anchor="_Toc117866080" w:history="1">
        <w:r w:rsidR="00915DE9" w:rsidRPr="003451FD">
          <w:rPr>
            <w:rStyle w:val="Hipervnculo"/>
            <w:noProof/>
          </w:rPr>
          <w:t>Procesos empíricos</w:t>
        </w:r>
        <w:r w:rsidR="00915DE9">
          <w:rPr>
            <w:noProof/>
            <w:webHidden/>
          </w:rPr>
          <w:tab/>
        </w:r>
        <w:r w:rsidR="00915DE9">
          <w:rPr>
            <w:noProof/>
            <w:webHidden/>
          </w:rPr>
          <w:fldChar w:fldCharType="begin"/>
        </w:r>
        <w:r w:rsidR="00915DE9">
          <w:rPr>
            <w:noProof/>
            <w:webHidden/>
          </w:rPr>
          <w:instrText xml:space="preserve"> PAGEREF _Toc117866080 \h </w:instrText>
        </w:r>
        <w:r w:rsidR="00915DE9">
          <w:rPr>
            <w:noProof/>
            <w:webHidden/>
          </w:rPr>
        </w:r>
        <w:r w:rsidR="00915DE9">
          <w:rPr>
            <w:noProof/>
            <w:webHidden/>
          </w:rPr>
          <w:fldChar w:fldCharType="separate"/>
        </w:r>
        <w:r w:rsidR="00915DE9">
          <w:rPr>
            <w:noProof/>
            <w:webHidden/>
          </w:rPr>
          <w:t>25</w:t>
        </w:r>
        <w:r w:rsidR="00915DE9">
          <w:rPr>
            <w:noProof/>
            <w:webHidden/>
          </w:rPr>
          <w:fldChar w:fldCharType="end"/>
        </w:r>
      </w:hyperlink>
    </w:p>
    <w:p w14:paraId="15D242B2" w14:textId="73965712" w:rsidR="00915DE9" w:rsidRDefault="00000000">
      <w:pPr>
        <w:pStyle w:val="TDC2"/>
        <w:tabs>
          <w:tab w:val="right" w:leader="dot" w:pos="10456"/>
        </w:tabs>
        <w:rPr>
          <w:rFonts w:eastAsiaTheme="minorEastAsia"/>
          <w:noProof/>
          <w:lang w:val="pt-BR" w:eastAsia="ja-JP"/>
        </w:rPr>
      </w:pPr>
      <w:hyperlink w:anchor="_Toc117866081" w:history="1">
        <w:r w:rsidR="00915DE9" w:rsidRPr="003451FD">
          <w:rPr>
            <w:rStyle w:val="Hipervnculo"/>
            <w:noProof/>
          </w:rPr>
          <w:t>Administración de la Calidad de SW</w:t>
        </w:r>
        <w:r w:rsidR="00915DE9">
          <w:rPr>
            <w:noProof/>
            <w:webHidden/>
          </w:rPr>
          <w:tab/>
        </w:r>
        <w:r w:rsidR="00915DE9">
          <w:rPr>
            <w:noProof/>
            <w:webHidden/>
          </w:rPr>
          <w:fldChar w:fldCharType="begin"/>
        </w:r>
        <w:r w:rsidR="00915DE9">
          <w:rPr>
            <w:noProof/>
            <w:webHidden/>
          </w:rPr>
          <w:instrText xml:space="preserve"> PAGEREF _Toc117866081 \h </w:instrText>
        </w:r>
        <w:r w:rsidR="00915DE9">
          <w:rPr>
            <w:noProof/>
            <w:webHidden/>
          </w:rPr>
        </w:r>
        <w:r w:rsidR="00915DE9">
          <w:rPr>
            <w:noProof/>
            <w:webHidden/>
          </w:rPr>
          <w:fldChar w:fldCharType="separate"/>
        </w:r>
        <w:r w:rsidR="00915DE9">
          <w:rPr>
            <w:noProof/>
            <w:webHidden/>
          </w:rPr>
          <w:t>25</w:t>
        </w:r>
        <w:r w:rsidR="00915DE9">
          <w:rPr>
            <w:noProof/>
            <w:webHidden/>
          </w:rPr>
          <w:fldChar w:fldCharType="end"/>
        </w:r>
      </w:hyperlink>
    </w:p>
    <w:p w14:paraId="3E555CD6" w14:textId="0D315B2E" w:rsidR="00915DE9" w:rsidRDefault="00000000">
      <w:pPr>
        <w:pStyle w:val="TDC2"/>
        <w:tabs>
          <w:tab w:val="right" w:leader="dot" w:pos="10456"/>
        </w:tabs>
        <w:rPr>
          <w:rFonts w:eastAsiaTheme="minorEastAsia"/>
          <w:noProof/>
          <w:lang w:val="pt-BR" w:eastAsia="ja-JP"/>
        </w:rPr>
      </w:pPr>
      <w:hyperlink w:anchor="_Toc117866082" w:history="1">
        <w:r w:rsidR="00915DE9" w:rsidRPr="003451FD">
          <w:rPr>
            <w:rStyle w:val="Hipervnculo"/>
            <w:noProof/>
          </w:rPr>
          <w:t>Modelos para la mejora de procesos</w:t>
        </w:r>
        <w:r w:rsidR="00915DE9">
          <w:rPr>
            <w:noProof/>
            <w:webHidden/>
          </w:rPr>
          <w:tab/>
        </w:r>
        <w:r w:rsidR="00915DE9">
          <w:rPr>
            <w:noProof/>
            <w:webHidden/>
          </w:rPr>
          <w:fldChar w:fldCharType="begin"/>
        </w:r>
        <w:r w:rsidR="00915DE9">
          <w:rPr>
            <w:noProof/>
            <w:webHidden/>
          </w:rPr>
          <w:instrText xml:space="preserve"> PAGEREF _Toc117866082 \h </w:instrText>
        </w:r>
        <w:r w:rsidR="00915DE9">
          <w:rPr>
            <w:noProof/>
            <w:webHidden/>
          </w:rPr>
        </w:r>
        <w:r w:rsidR="00915DE9">
          <w:rPr>
            <w:noProof/>
            <w:webHidden/>
          </w:rPr>
          <w:fldChar w:fldCharType="separate"/>
        </w:r>
        <w:r w:rsidR="00915DE9">
          <w:rPr>
            <w:noProof/>
            <w:webHidden/>
          </w:rPr>
          <w:t>27</w:t>
        </w:r>
        <w:r w:rsidR="00915DE9">
          <w:rPr>
            <w:noProof/>
            <w:webHidden/>
          </w:rPr>
          <w:fldChar w:fldCharType="end"/>
        </w:r>
      </w:hyperlink>
    </w:p>
    <w:p w14:paraId="6BD76418" w14:textId="3A3C4F8F" w:rsidR="00915DE9" w:rsidRDefault="00000000">
      <w:pPr>
        <w:pStyle w:val="TDC3"/>
        <w:tabs>
          <w:tab w:val="right" w:leader="dot" w:pos="10456"/>
        </w:tabs>
        <w:rPr>
          <w:rFonts w:eastAsiaTheme="minorEastAsia"/>
          <w:noProof/>
          <w:lang w:val="pt-BR" w:eastAsia="ja-JP"/>
        </w:rPr>
      </w:pPr>
      <w:hyperlink w:anchor="_Toc117866083" w:history="1">
        <w:r w:rsidR="00915DE9" w:rsidRPr="003451FD">
          <w:rPr>
            <w:rStyle w:val="Hipervnculo"/>
            <w:noProof/>
            <w:lang w:val="de-DE"/>
          </w:rPr>
          <w:t>IDEAL (Initiating, Diagnosis, Establishing, Acting, Learning):</w:t>
        </w:r>
        <w:r w:rsidR="00915DE9">
          <w:rPr>
            <w:noProof/>
            <w:webHidden/>
          </w:rPr>
          <w:tab/>
        </w:r>
        <w:r w:rsidR="00915DE9">
          <w:rPr>
            <w:noProof/>
            <w:webHidden/>
          </w:rPr>
          <w:fldChar w:fldCharType="begin"/>
        </w:r>
        <w:r w:rsidR="00915DE9">
          <w:rPr>
            <w:noProof/>
            <w:webHidden/>
          </w:rPr>
          <w:instrText xml:space="preserve"> PAGEREF _Toc117866083 \h </w:instrText>
        </w:r>
        <w:r w:rsidR="00915DE9">
          <w:rPr>
            <w:noProof/>
            <w:webHidden/>
          </w:rPr>
        </w:r>
        <w:r w:rsidR="00915DE9">
          <w:rPr>
            <w:noProof/>
            <w:webHidden/>
          </w:rPr>
          <w:fldChar w:fldCharType="separate"/>
        </w:r>
        <w:r w:rsidR="00915DE9">
          <w:rPr>
            <w:noProof/>
            <w:webHidden/>
          </w:rPr>
          <w:t>27</w:t>
        </w:r>
        <w:r w:rsidR="00915DE9">
          <w:rPr>
            <w:noProof/>
            <w:webHidden/>
          </w:rPr>
          <w:fldChar w:fldCharType="end"/>
        </w:r>
      </w:hyperlink>
    </w:p>
    <w:p w14:paraId="4127CB34" w14:textId="6A83886A" w:rsidR="00915DE9" w:rsidRDefault="00000000">
      <w:pPr>
        <w:pStyle w:val="TDC2"/>
        <w:tabs>
          <w:tab w:val="right" w:leader="dot" w:pos="10456"/>
        </w:tabs>
        <w:rPr>
          <w:rFonts w:eastAsiaTheme="minorEastAsia"/>
          <w:noProof/>
          <w:lang w:val="pt-BR" w:eastAsia="ja-JP"/>
        </w:rPr>
      </w:pPr>
      <w:hyperlink w:anchor="_Toc117866084" w:history="1">
        <w:r w:rsidR="00915DE9" w:rsidRPr="003451FD">
          <w:rPr>
            <w:rStyle w:val="Hipervnculo"/>
            <w:noProof/>
          </w:rPr>
          <w:t>Modelos de Calidad de proceso</w:t>
        </w:r>
        <w:r w:rsidR="00915DE9">
          <w:rPr>
            <w:noProof/>
            <w:webHidden/>
          </w:rPr>
          <w:tab/>
        </w:r>
        <w:r w:rsidR="00915DE9">
          <w:rPr>
            <w:noProof/>
            <w:webHidden/>
          </w:rPr>
          <w:fldChar w:fldCharType="begin"/>
        </w:r>
        <w:r w:rsidR="00915DE9">
          <w:rPr>
            <w:noProof/>
            <w:webHidden/>
          </w:rPr>
          <w:instrText xml:space="preserve"> PAGEREF _Toc117866084 \h </w:instrText>
        </w:r>
        <w:r w:rsidR="00915DE9">
          <w:rPr>
            <w:noProof/>
            <w:webHidden/>
          </w:rPr>
        </w:r>
        <w:r w:rsidR="00915DE9">
          <w:rPr>
            <w:noProof/>
            <w:webHidden/>
          </w:rPr>
          <w:fldChar w:fldCharType="separate"/>
        </w:r>
        <w:r w:rsidR="00915DE9">
          <w:rPr>
            <w:noProof/>
            <w:webHidden/>
          </w:rPr>
          <w:t>28</w:t>
        </w:r>
        <w:r w:rsidR="00915DE9">
          <w:rPr>
            <w:noProof/>
            <w:webHidden/>
          </w:rPr>
          <w:fldChar w:fldCharType="end"/>
        </w:r>
      </w:hyperlink>
    </w:p>
    <w:p w14:paraId="2EAB65AE" w14:textId="7024837D" w:rsidR="00915DE9" w:rsidRDefault="00000000">
      <w:pPr>
        <w:pStyle w:val="TDC3"/>
        <w:tabs>
          <w:tab w:val="right" w:leader="dot" w:pos="10456"/>
        </w:tabs>
        <w:rPr>
          <w:rFonts w:eastAsiaTheme="minorEastAsia"/>
          <w:noProof/>
          <w:lang w:val="pt-BR" w:eastAsia="ja-JP"/>
        </w:rPr>
      </w:pPr>
      <w:hyperlink w:anchor="_Toc117866085" w:history="1">
        <w:r w:rsidR="00915DE9" w:rsidRPr="003451FD">
          <w:rPr>
            <w:rStyle w:val="Hipervnculo"/>
            <w:noProof/>
          </w:rPr>
          <w:t>SPICE (Software Process Improvement Capability Evaluation)</w:t>
        </w:r>
        <w:r w:rsidR="00915DE9">
          <w:rPr>
            <w:noProof/>
            <w:webHidden/>
          </w:rPr>
          <w:tab/>
        </w:r>
        <w:r w:rsidR="00915DE9">
          <w:rPr>
            <w:noProof/>
            <w:webHidden/>
          </w:rPr>
          <w:fldChar w:fldCharType="begin"/>
        </w:r>
        <w:r w:rsidR="00915DE9">
          <w:rPr>
            <w:noProof/>
            <w:webHidden/>
          </w:rPr>
          <w:instrText xml:space="preserve"> PAGEREF _Toc117866085 \h </w:instrText>
        </w:r>
        <w:r w:rsidR="00915DE9">
          <w:rPr>
            <w:noProof/>
            <w:webHidden/>
          </w:rPr>
        </w:r>
        <w:r w:rsidR="00915DE9">
          <w:rPr>
            <w:noProof/>
            <w:webHidden/>
          </w:rPr>
          <w:fldChar w:fldCharType="separate"/>
        </w:r>
        <w:r w:rsidR="00915DE9">
          <w:rPr>
            <w:noProof/>
            <w:webHidden/>
          </w:rPr>
          <w:t>28</w:t>
        </w:r>
        <w:r w:rsidR="00915DE9">
          <w:rPr>
            <w:noProof/>
            <w:webHidden/>
          </w:rPr>
          <w:fldChar w:fldCharType="end"/>
        </w:r>
      </w:hyperlink>
    </w:p>
    <w:p w14:paraId="00688B3F" w14:textId="39582E71" w:rsidR="00915DE9" w:rsidRDefault="00000000">
      <w:pPr>
        <w:pStyle w:val="TDC3"/>
        <w:tabs>
          <w:tab w:val="right" w:leader="dot" w:pos="10456"/>
        </w:tabs>
        <w:rPr>
          <w:rFonts w:eastAsiaTheme="minorEastAsia"/>
          <w:noProof/>
          <w:lang w:val="pt-BR" w:eastAsia="ja-JP"/>
        </w:rPr>
      </w:pPr>
      <w:hyperlink w:anchor="_Toc117866086" w:history="1">
        <w:r w:rsidR="00915DE9" w:rsidRPr="003451FD">
          <w:rPr>
            <w:rStyle w:val="Hipervnculo"/>
            <w:noProof/>
          </w:rPr>
          <w:t>Modelo de Calidad CMMI</w:t>
        </w:r>
        <w:r w:rsidR="00915DE9">
          <w:rPr>
            <w:noProof/>
            <w:webHidden/>
          </w:rPr>
          <w:tab/>
        </w:r>
        <w:r w:rsidR="00915DE9">
          <w:rPr>
            <w:noProof/>
            <w:webHidden/>
          </w:rPr>
          <w:fldChar w:fldCharType="begin"/>
        </w:r>
        <w:r w:rsidR="00915DE9">
          <w:rPr>
            <w:noProof/>
            <w:webHidden/>
          </w:rPr>
          <w:instrText xml:space="preserve"> PAGEREF _Toc117866086 \h </w:instrText>
        </w:r>
        <w:r w:rsidR="00915DE9">
          <w:rPr>
            <w:noProof/>
            <w:webHidden/>
          </w:rPr>
        </w:r>
        <w:r w:rsidR="00915DE9">
          <w:rPr>
            <w:noProof/>
            <w:webHidden/>
          </w:rPr>
          <w:fldChar w:fldCharType="separate"/>
        </w:r>
        <w:r w:rsidR="00915DE9">
          <w:rPr>
            <w:noProof/>
            <w:webHidden/>
          </w:rPr>
          <w:t>29</w:t>
        </w:r>
        <w:r w:rsidR="00915DE9">
          <w:rPr>
            <w:noProof/>
            <w:webHidden/>
          </w:rPr>
          <w:fldChar w:fldCharType="end"/>
        </w:r>
      </w:hyperlink>
    </w:p>
    <w:p w14:paraId="45B2AADB" w14:textId="3B6EE609" w:rsidR="00915DE9" w:rsidRDefault="00000000">
      <w:pPr>
        <w:pStyle w:val="TDC2"/>
        <w:tabs>
          <w:tab w:val="right" w:leader="dot" w:pos="10456"/>
        </w:tabs>
        <w:rPr>
          <w:rFonts w:eastAsiaTheme="minorEastAsia"/>
          <w:noProof/>
          <w:lang w:val="pt-BR" w:eastAsia="ja-JP"/>
        </w:rPr>
      </w:pPr>
      <w:hyperlink w:anchor="_Toc117866087" w:history="1">
        <w:r w:rsidR="00915DE9" w:rsidRPr="003451FD">
          <w:rPr>
            <w:rStyle w:val="Hipervnculo"/>
            <w:noProof/>
          </w:rPr>
          <w:t>Representaciones CMMI-DEV</w:t>
        </w:r>
        <w:r w:rsidR="00915DE9">
          <w:rPr>
            <w:noProof/>
            <w:webHidden/>
          </w:rPr>
          <w:tab/>
        </w:r>
        <w:r w:rsidR="00915DE9">
          <w:rPr>
            <w:noProof/>
            <w:webHidden/>
          </w:rPr>
          <w:fldChar w:fldCharType="begin"/>
        </w:r>
        <w:r w:rsidR="00915DE9">
          <w:rPr>
            <w:noProof/>
            <w:webHidden/>
          </w:rPr>
          <w:instrText xml:space="preserve"> PAGEREF _Toc117866087 \h </w:instrText>
        </w:r>
        <w:r w:rsidR="00915DE9">
          <w:rPr>
            <w:noProof/>
            <w:webHidden/>
          </w:rPr>
        </w:r>
        <w:r w:rsidR="00915DE9">
          <w:rPr>
            <w:noProof/>
            <w:webHidden/>
          </w:rPr>
          <w:fldChar w:fldCharType="separate"/>
        </w:r>
        <w:r w:rsidR="00915DE9">
          <w:rPr>
            <w:noProof/>
            <w:webHidden/>
          </w:rPr>
          <w:t>29</w:t>
        </w:r>
        <w:r w:rsidR="00915DE9">
          <w:rPr>
            <w:noProof/>
            <w:webHidden/>
          </w:rPr>
          <w:fldChar w:fldCharType="end"/>
        </w:r>
      </w:hyperlink>
    </w:p>
    <w:p w14:paraId="72516B86" w14:textId="45FA0797" w:rsidR="00915DE9" w:rsidRDefault="00000000">
      <w:pPr>
        <w:pStyle w:val="TDC2"/>
        <w:tabs>
          <w:tab w:val="right" w:leader="dot" w:pos="10456"/>
        </w:tabs>
        <w:rPr>
          <w:rFonts w:eastAsiaTheme="minorEastAsia"/>
          <w:noProof/>
          <w:lang w:val="pt-BR" w:eastAsia="ja-JP"/>
        </w:rPr>
      </w:pPr>
      <w:hyperlink w:anchor="_Toc117866088" w:history="1">
        <w:r w:rsidR="00915DE9" w:rsidRPr="003451FD">
          <w:rPr>
            <w:rStyle w:val="Hipervnculo"/>
            <w:noProof/>
          </w:rPr>
          <w:t>Niveles de representación POR ETAPAS</w:t>
        </w:r>
        <w:r w:rsidR="00915DE9">
          <w:rPr>
            <w:noProof/>
            <w:webHidden/>
          </w:rPr>
          <w:tab/>
        </w:r>
        <w:r w:rsidR="00915DE9">
          <w:rPr>
            <w:noProof/>
            <w:webHidden/>
          </w:rPr>
          <w:fldChar w:fldCharType="begin"/>
        </w:r>
        <w:r w:rsidR="00915DE9">
          <w:rPr>
            <w:noProof/>
            <w:webHidden/>
          </w:rPr>
          <w:instrText xml:space="preserve"> PAGEREF _Toc117866088 \h </w:instrText>
        </w:r>
        <w:r w:rsidR="00915DE9">
          <w:rPr>
            <w:noProof/>
            <w:webHidden/>
          </w:rPr>
        </w:r>
        <w:r w:rsidR="00915DE9">
          <w:rPr>
            <w:noProof/>
            <w:webHidden/>
          </w:rPr>
          <w:fldChar w:fldCharType="separate"/>
        </w:r>
        <w:r w:rsidR="00915DE9">
          <w:rPr>
            <w:noProof/>
            <w:webHidden/>
          </w:rPr>
          <w:t>31</w:t>
        </w:r>
        <w:r w:rsidR="00915DE9">
          <w:rPr>
            <w:noProof/>
            <w:webHidden/>
          </w:rPr>
          <w:fldChar w:fldCharType="end"/>
        </w:r>
      </w:hyperlink>
    </w:p>
    <w:p w14:paraId="3896E559" w14:textId="6B390940" w:rsidR="00915DE9" w:rsidRDefault="00000000">
      <w:pPr>
        <w:pStyle w:val="TDC2"/>
        <w:tabs>
          <w:tab w:val="right" w:leader="dot" w:pos="10456"/>
        </w:tabs>
        <w:rPr>
          <w:rFonts w:eastAsiaTheme="minorEastAsia"/>
          <w:noProof/>
          <w:lang w:val="pt-BR" w:eastAsia="ja-JP"/>
        </w:rPr>
      </w:pPr>
      <w:hyperlink w:anchor="_Toc117866089" w:history="1">
        <w:r w:rsidR="00915DE9" w:rsidRPr="003451FD">
          <w:rPr>
            <w:rStyle w:val="Hipervnculo"/>
            <w:noProof/>
          </w:rPr>
          <w:t>Relación de CMMI con Ágil</w:t>
        </w:r>
        <w:r w:rsidR="00915DE9">
          <w:rPr>
            <w:noProof/>
            <w:webHidden/>
          </w:rPr>
          <w:tab/>
        </w:r>
        <w:r w:rsidR="00915DE9">
          <w:rPr>
            <w:noProof/>
            <w:webHidden/>
          </w:rPr>
          <w:fldChar w:fldCharType="begin"/>
        </w:r>
        <w:r w:rsidR="00915DE9">
          <w:rPr>
            <w:noProof/>
            <w:webHidden/>
          </w:rPr>
          <w:instrText xml:space="preserve"> PAGEREF _Toc117866089 \h </w:instrText>
        </w:r>
        <w:r w:rsidR="00915DE9">
          <w:rPr>
            <w:noProof/>
            <w:webHidden/>
          </w:rPr>
        </w:r>
        <w:r w:rsidR="00915DE9">
          <w:rPr>
            <w:noProof/>
            <w:webHidden/>
          </w:rPr>
          <w:fldChar w:fldCharType="separate"/>
        </w:r>
        <w:r w:rsidR="00915DE9">
          <w:rPr>
            <w:noProof/>
            <w:webHidden/>
          </w:rPr>
          <w:t>32</w:t>
        </w:r>
        <w:r w:rsidR="00915DE9">
          <w:rPr>
            <w:noProof/>
            <w:webHidden/>
          </w:rPr>
          <w:fldChar w:fldCharType="end"/>
        </w:r>
      </w:hyperlink>
    </w:p>
    <w:p w14:paraId="0FE94FF1" w14:textId="4B883CCA" w:rsidR="00915DE9" w:rsidRDefault="00000000">
      <w:pPr>
        <w:pStyle w:val="TDC2"/>
        <w:tabs>
          <w:tab w:val="right" w:leader="dot" w:pos="10456"/>
        </w:tabs>
        <w:rPr>
          <w:rFonts w:eastAsiaTheme="minorEastAsia"/>
          <w:noProof/>
          <w:lang w:val="pt-BR" w:eastAsia="ja-JP"/>
        </w:rPr>
      </w:pPr>
      <w:hyperlink w:anchor="_Toc117866090" w:history="1">
        <w:r w:rsidR="00915DE9" w:rsidRPr="003451FD">
          <w:rPr>
            <w:rStyle w:val="Hipervnculo"/>
            <w:noProof/>
          </w:rPr>
          <w:t>Auditorías de calidad de SW</w:t>
        </w:r>
        <w:r w:rsidR="00915DE9">
          <w:rPr>
            <w:noProof/>
            <w:webHidden/>
          </w:rPr>
          <w:tab/>
        </w:r>
        <w:r w:rsidR="00915DE9">
          <w:rPr>
            <w:noProof/>
            <w:webHidden/>
          </w:rPr>
          <w:fldChar w:fldCharType="begin"/>
        </w:r>
        <w:r w:rsidR="00915DE9">
          <w:rPr>
            <w:noProof/>
            <w:webHidden/>
          </w:rPr>
          <w:instrText xml:space="preserve"> PAGEREF _Toc117866090 \h </w:instrText>
        </w:r>
        <w:r w:rsidR="00915DE9">
          <w:rPr>
            <w:noProof/>
            <w:webHidden/>
          </w:rPr>
        </w:r>
        <w:r w:rsidR="00915DE9">
          <w:rPr>
            <w:noProof/>
            <w:webHidden/>
          </w:rPr>
          <w:fldChar w:fldCharType="separate"/>
        </w:r>
        <w:r w:rsidR="00915DE9">
          <w:rPr>
            <w:noProof/>
            <w:webHidden/>
          </w:rPr>
          <w:t>35</w:t>
        </w:r>
        <w:r w:rsidR="00915DE9">
          <w:rPr>
            <w:noProof/>
            <w:webHidden/>
          </w:rPr>
          <w:fldChar w:fldCharType="end"/>
        </w:r>
      </w:hyperlink>
    </w:p>
    <w:p w14:paraId="04AC8468" w14:textId="4018A570" w:rsidR="00915DE9" w:rsidRDefault="00000000">
      <w:pPr>
        <w:pStyle w:val="TDC2"/>
        <w:tabs>
          <w:tab w:val="right" w:leader="dot" w:pos="10456"/>
        </w:tabs>
        <w:rPr>
          <w:rFonts w:eastAsiaTheme="minorEastAsia"/>
          <w:noProof/>
          <w:lang w:val="pt-BR" w:eastAsia="ja-JP"/>
        </w:rPr>
      </w:pPr>
      <w:hyperlink w:anchor="_Toc117866091" w:history="1">
        <w:r w:rsidR="00915DE9" w:rsidRPr="003451FD">
          <w:rPr>
            <w:rStyle w:val="Hipervnculo"/>
            <w:noProof/>
          </w:rPr>
          <w:t>Revisiones Técnicas</w:t>
        </w:r>
        <w:r w:rsidR="00915DE9">
          <w:rPr>
            <w:noProof/>
            <w:webHidden/>
          </w:rPr>
          <w:tab/>
        </w:r>
        <w:r w:rsidR="00915DE9">
          <w:rPr>
            <w:noProof/>
            <w:webHidden/>
          </w:rPr>
          <w:fldChar w:fldCharType="begin"/>
        </w:r>
        <w:r w:rsidR="00915DE9">
          <w:rPr>
            <w:noProof/>
            <w:webHidden/>
          </w:rPr>
          <w:instrText xml:space="preserve"> PAGEREF _Toc117866091 \h </w:instrText>
        </w:r>
        <w:r w:rsidR="00915DE9">
          <w:rPr>
            <w:noProof/>
            <w:webHidden/>
          </w:rPr>
        </w:r>
        <w:r w:rsidR="00915DE9">
          <w:rPr>
            <w:noProof/>
            <w:webHidden/>
          </w:rPr>
          <w:fldChar w:fldCharType="separate"/>
        </w:r>
        <w:r w:rsidR="00915DE9">
          <w:rPr>
            <w:noProof/>
            <w:webHidden/>
          </w:rPr>
          <w:t>38</w:t>
        </w:r>
        <w:r w:rsidR="00915DE9">
          <w:rPr>
            <w:noProof/>
            <w:webHidden/>
          </w:rPr>
          <w:fldChar w:fldCharType="end"/>
        </w:r>
      </w:hyperlink>
    </w:p>
    <w:p w14:paraId="69603191" w14:textId="12DD5AE2" w:rsidR="00915DE9" w:rsidRDefault="00000000">
      <w:pPr>
        <w:pStyle w:val="TDC1"/>
        <w:tabs>
          <w:tab w:val="right" w:leader="dot" w:pos="10456"/>
        </w:tabs>
        <w:rPr>
          <w:rFonts w:eastAsiaTheme="minorEastAsia"/>
          <w:noProof/>
          <w:lang w:val="pt-BR" w:eastAsia="ja-JP"/>
        </w:rPr>
      </w:pPr>
      <w:hyperlink w:anchor="_Toc117866092" w:history="1">
        <w:r w:rsidR="00915DE9" w:rsidRPr="003451FD">
          <w:rPr>
            <w:rStyle w:val="Hipervnculo"/>
            <w:noProof/>
          </w:rPr>
          <w:t>Filosofía Lean</w:t>
        </w:r>
        <w:r w:rsidR="00915DE9">
          <w:rPr>
            <w:noProof/>
            <w:webHidden/>
          </w:rPr>
          <w:tab/>
        </w:r>
        <w:r w:rsidR="00915DE9">
          <w:rPr>
            <w:noProof/>
            <w:webHidden/>
          </w:rPr>
          <w:fldChar w:fldCharType="begin"/>
        </w:r>
        <w:r w:rsidR="00915DE9">
          <w:rPr>
            <w:noProof/>
            <w:webHidden/>
          </w:rPr>
          <w:instrText xml:space="preserve"> PAGEREF _Toc117866092 \h </w:instrText>
        </w:r>
        <w:r w:rsidR="00915DE9">
          <w:rPr>
            <w:noProof/>
            <w:webHidden/>
          </w:rPr>
        </w:r>
        <w:r w:rsidR="00915DE9">
          <w:rPr>
            <w:noProof/>
            <w:webHidden/>
          </w:rPr>
          <w:fldChar w:fldCharType="separate"/>
        </w:r>
        <w:r w:rsidR="00915DE9">
          <w:rPr>
            <w:noProof/>
            <w:webHidden/>
          </w:rPr>
          <w:t>40</w:t>
        </w:r>
        <w:r w:rsidR="00915DE9">
          <w:rPr>
            <w:noProof/>
            <w:webHidden/>
          </w:rPr>
          <w:fldChar w:fldCharType="end"/>
        </w:r>
      </w:hyperlink>
    </w:p>
    <w:p w14:paraId="2A5A72D3" w14:textId="16D3ACE4" w:rsidR="00915DE9" w:rsidRDefault="00000000">
      <w:pPr>
        <w:pStyle w:val="TDC1"/>
        <w:tabs>
          <w:tab w:val="right" w:leader="dot" w:pos="10456"/>
        </w:tabs>
        <w:rPr>
          <w:rFonts w:eastAsiaTheme="minorEastAsia"/>
          <w:noProof/>
          <w:lang w:val="pt-BR" w:eastAsia="ja-JP"/>
        </w:rPr>
      </w:pPr>
      <w:hyperlink w:anchor="_Toc117866093" w:history="1">
        <w:r w:rsidR="00915DE9" w:rsidRPr="003451FD">
          <w:rPr>
            <w:rStyle w:val="Hipervnculo"/>
            <w:noProof/>
          </w:rPr>
          <w:t>Kanban</w:t>
        </w:r>
        <w:r w:rsidR="00915DE9">
          <w:rPr>
            <w:noProof/>
            <w:webHidden/>
          </w:rPr>
          <w:tab/>
        </w:r>
        <w:r w:rsidR="00915DE9">
          <w:rPr>
            <w:noProof/>
            <w:webHidden/>
          </w:rPr>
          <w:fldChar w:fldCharType="begin"/>
        </w:r>
        <w:r w:rsidR="00915DE9">
          <w:rPr>
            <w:noProof/>
            <w:webHidden/>
          </w:rPr>
          <w:instrText xml:space="preserve"> PAGEREF _Toc117866093 \h </w:instrText>
        </w:r>
        <w:r w:rsidR="00915DE9">
          <w:rPr>
            <w:noProof/>
            <w:webHidden/>
          </w:rPr>
        </w:r>
        <w:r w:rsidR="00915DE9">
          <w:rPr>
            <w:noProof/>
            <w:webHidden/>
          </w:rPr>
          <w:fldChar w:fldCharType="separate"/>
        </w:r>
        <w:r w:rsidR="00915DE9">
          <w:rPr>
            <w:noProof/>
            <w:webHidden/>
          </w:rPr>
          <w:t>43</w:t>
        </w:r>
        <w:r w:rsidR="00915DE9">
          <w:rPr>
            <w:noProof/>
            <w:webHidden/>
          </w:rPr>
          <w:fldChar w:fldCharType="end"/>
        </w:r>
      </w:hyperlink>
    </w:p>
    <w:p w14:paraId="6AF3D8C0" w14:textId="4223B523" w:rsidR="00915DE9" w:rsidRDefault="00000000">
      <w:pPr>
        <w:pStyle w:val="TDC2"/>
        <w:tabs>
          <w:tab w:val="right" w:leader="dot" w:pos="10456"/>
        </w:tabs>
        <w:rPr>
          <w:rFonts w:eastAsiaTheme="minorEastAsia"/>
          <w:noProof/>
          <w:lang w:val="pt-BR" w:eastAsia="ja-JP"/>
        </w:rPr>
      </w:pPr>
      <w:hyperlink w:anchor="_Toc117866094" w:history="1">
        <w:r w:rsidR="00915DE9" w:rsidRPr="003451FD">
          <w:rPr>
            <w:rStyle w:val="Hipervnculo"/>
            <w:noProof/>
          </w:rPr>
          <w:t>Diferencia con Scrum</w:t>
        </w:r>
        <w:r w:rsidR="00915DE9">
          <w:rPr>
            <w:noProof/>
            <w:webHidden/>
          </w:rPr>
          <w:tab/>
        </w:r>
        <w:r w:rsidR="00915DE9">
          <w:rPr>
            <w:noProof/>
            <w:webHidden/>
          </w:rPr>
          <w:fldChar w:fldCharType="begin"/>
        </w:r>
        <w:r w:rsidR="00915DE9">
          <w:rPr>
            <w:noProof/>
            <w:webHidden/>
          </w:rPr>
          <w:instrText xml:space="preserve"> PAGEREF _Toc117866094 \h </w:instrText>
        </w:r>
        <w:r w:rsidR="00915DE9">
          <w:rPr>
            <w:noProof/>
            <w:webHidden/>
          </w:rPr>
        </w:r>
        <w:r w:rsidR="00915DE9">
          <w:rPr>
            <w:noProof/>
            <w:webHidden/>
          </w:rPr>
          <w:fldChar w:fldCharType="separate"/>
        </w:r>
        <w:r w:rsidR="00915DE9">
          <w:rPr>
            <w:noProof/>
            <w:webHidden/>
          </w:rPr>
          <w:t>46</w:t>
        </w:r>
        <w:r w:rsidR="00915DE9">
          <w:rPr>
            <w:noProof/>
            <w:webHidden/>
          </w:rPr>
          <w:fldChar w:fldCharType="end"/>
        </w:r>
      </w:hyperlink>
    </w:p>
    <w:p w14:paraId="27CF1E42" w14:textId="07B77955" w:rsidR="00915DE9" w:rsidRDefault="00000000">
      <w:pPr>
        <w:pStyle w:val="TDC1"/>
        <w:tabs>
          <w:tab w:val="right" w:leader="dot" w:pos="10456"/>
        </w:tabs>
        <w:rPr>
          <w:rFonts w:eastAsiaTheme="minorEastAsia"/>
          <w:noProof/>
          <w:lang w:val="pt-BR" w:eastAsia="ja-JP"/>
        </w:rPr>
      </w:pPr>
      <w:hyperlink w:anchor="_Toc117866095" w:history="1">
        <w:r w:rsidR="00915DE9" w:rsidRPr="003451FD">
          <w:rPr>
            <w:rStyle w:val="Hipervnculo"/>
            <w:noProof/>
          </w:rPr>
          <w:t>Métricas de SW en los diferentes enfoques de gestión</w:t>
        </w:r>
        <w:r w:rsidR="00915DE9">
          <w:rPr>
            <w:noProof/>
            <w:webHidden/>
          </w:rPr>
          <w:tab/>
        </w:r>
        <w:r w:rsidR="00915DE9">
          <w:rPr>
            <w:noProof/>
            <w:webHidden/>
          </w:rPr>
          <w:fldChar w:fldCharType="begin"/>
        </w:r>
        <w:r w:rsidR="00915DE9">
          <w:rPr>
            <w:noProof/>
            <w:webHidden/>
          </w:rPr>
          <w:instrText xml:space="preserve"> PAGEREF _Toc117866095 \h </w:instrText>
        </w:r>
        <w:r w:rsidR="00915DE9">
          <w:rPr>
            <w:noProof/>
            <w:webHidden/>
          </w:rPr>
        </w:r>
        <w:r w:rsidR="00915DE9">
          <w:rPr>
            <w:noProof/>
            <w:webHidden/>
          </w:rPr>
          <w:fldChar w:fldCharType="separate"/>
        </w:r>
        <w:r w:rsidR="00915DE9">
          <w:rPr>
            <w:noProof/>
            <w:webHidden/>
          </w:rPr>
          <w:t>49</w:t>
        </w:r>
        <w:r w:rsidR="00915DE9">
          <w:rPr>
            <w:noProof/>
            <w:webHidden/>
          </w:rPr>
          <w:fldChar w:fldCharType="end"/>
        </w:r>
      </w:hyperlink>
    </w:p>
    <w:p w14:paraId="4FC8A204" w14:textId="1411E9E5" w:rsidR="00915DE9" w:rsidRDefault="00000000">
      <w:pPr>
        <w:pStyle w:val="TDC2"/>
        <w:tabs>
          <w:tab w:val="right" w:leader="dot" w:pos="10456"/>
        </w:tabs>
        <w:rPr>
          <w:rFonts w:eastAsiaTheme="minorEastAsia"/>
          <w:noProof/>
          <w:lang w:val="pt-BR" w:eastAsia="ja-JP"/>
        </w:rPr>
      </w:pPr>
      <w:hyperlink w:anchor="_Toc117866096" w:history="1">
        <w:r w:rsidR="00915DE9" w:rsidRPr="003451FD">
          <w:rPr>
            <w:rStyle w:val="Hipervnculo"/>
            <w:noProof/>
          </w:rPr>
          <w:t>KANBAN</w:t>
        </w:r>
        <w:r w:rsidR="00915DE9">
          <w:rPr>
            <w:noProof/>
            <w:webHidden/>
          </w:rPr>
          <w:tab/>
        </w:r>
        <w:r w:rsidR="00915DE9">
          <w:rPr>
            <w:noProof/>
            <w:webHidden/>
          </w:rPr>
          <w:fldChar w:fldCharType="begin"/>
        </w:r>
        <w:r w:rsidR="00915DE9">
          <w:rPr>
            <w:noProof/>
            <w:webHidden/>
          </w:rPr>
          <w:instrText xml:space="preserve"> PAGEREF _Toc117866096 \h </w:instrText>
        </w:r>
        <w:r w:rsidR="00915DE9">
          <w:rPr>
            <w:noProof/>
            <w:webHidden/>
          </w:rPr>
        </w:r>
        <w:r w:rsidR="00915DE9">
          <w:rPr>
            <w:noProof/>
            <w:webHidden/>
          </w:rPr>
          <w:fldChar w:fldCharType="separate"/>
        </w:r>
        <w:r w:rsidR="00915DE9">
          <w:rPr>
            <w:noProof/>
            <w:webHidden/>
          </w:rPr>
          <w:t>52</w:t>
        </w:r>
        <w:r w:rsidR="00915DE9">
          <w:rPr>
            <w:noProof/>
            <w:webHidden/>
          </w:rPr>
          <w:fldChar w:fldCharType="end"/>
        </w:r>
      </w:hyperlink>
    </w:p>
    <w:p w14:paraId="5EFC5DB3" w14:textId="203B1DE7" w:rsidR="00915DE9" w:rsidRDefault="00000000">
      <w:pPr>
        <w:pStyle w:val="TDC3"/>
        <w:tabs>
          <w:tab w:val="right" w:leader="dot" w:pos="10456"/>
        </w:tabs>
        <w:rPr>
          <w:rFonts w:eastAsiaTheme="minorEastAsia"/>
          <w:noProof/>
          <w:lang w:val="pt-BR" w:eastAsia="ja-JP"/>
        </w:rPr>
      </w:pPr>
      <w:hyperlink w:anchor="_Toc117866097" w:history="1">
        <w:r w:rsidR="00915DE9" w:rsidRPr="003451FD">
          <w:rPr>
            <w:rStyle w:val="Hipervnculo"/>
            <w:noProof/>
          </w:rPr>
          <w:t>Métricas claves de KANBAN</w:t>
        </w:r>
        <w:r w:rsidR="00915DE9">
          <w:rPr>
            <w:noProof/>
            <w:webHidden/>
          </w:rPr>
          <w:tab/>
        </w:r>
        <w:r w:rsidR="00915DE9">
          <w:rPr>
            <w:noProof/>
            <w:webHidden/>
          </w:rPr>
          <w:fldChar w:fldCharType="begin"/>
        </w:r>
        <w:r w:rsidR="00915DE9">
          <w:rPr>
            <w:noProof/>
            <w:webHidden/>
          </w:rPr>
          <w:instrText xml:space="preserve"> PAGEREF _Toc117866097 \h </w:instrText>
        </w:r>
        <w:r w:rsidR="00915DE9">
          <w:rPr>
            <w:noProof/>
            <w:webHidden/>
          </w:rPr>
        </w:r>
        <w:r w:rsidR="00915DE9">
          <w:rPr>
            <w:noProof/>
            <w:webHidden/>
          </w:rPr>
          <w:fldChar w:fldCharType="separate"/>
        </w:r>
        <w:r w:rsidR="00915DE9">
          <w:rPr>
            <w:noProof/>
            <w:webHidden/>
          </w:rPr>
          <w:t>52</w:t>
        </w:r>
        <w:r w:rsidR="00915DE9">
          <w:rPr>
            <w:noProof/>
            <w:webHidden/>
          </w:rPr>
          <w:fldChar w:fldCharType="end"/>
        </w:r>
      </w:hyperlink>
    </w:p>
    <w:p w14:paraId="62C80FF1" w14:textId="4B0F6B7C" w:rsidR="007008E7" w:rsidRDefault="25DA40F7" w:rsidP="50343181">
      <w:pPr>
        <w:pStyle w:val="TDC3"/>
        <w:tabs>
          <w:tab w:val="right" w:leader="dot" w:pos="10455"/>
        </w:tabs>
        <w:rPr>
          <w:rStyle w:val="Hipervnculo"/>
        </w:rPr>
      </w:pPr>
      <w:r>
        <w:fldChar w:fldCharType="end"/>
      </w:r>
    </w:p>
    <w:p w14:paraId="4462EA64" w14:textId="77777777" w:rsidR="007008E7" w:rsidRDefault="007008E7">
      <w:pPr>
        <w:rPr>
          <w:rFonts w:ascii="Daytona" w:hAnsi="Daytona"/>
          <w:color w:val="FF0000"/>
          <w:sz w:val="28"/>
          <w:szCs w:val="28"/>
        </w:rPr>
      </w:pPr>
      <w:r>
        <w:rPr>
          <w:rFonts w:ascii="Daytona" w:hAnsi="Daytona"/>
          <w:color w:val="FF0000"/>
          <w:sz w:val="28"/>
          <w:szCs w:val="28"/>
        </w:rPr>
        <w:br w:type="page"/>
      </w:r>
    </w:p>
    <w:p w14:paraId="17728FC5" w14:textId="43181D16" w:rsidR="006446BF" w:rsidRPr="008A065F" w:rsidRDefault="624D3903" w:rsidP="4E6D18C1">
      <w:pPr>
        <w:pStyle w:val="Estilo1"/>
      </w:pPr>
      <w:bookmarkStart w:id="0" w:name="_Toc1998721737"/>
      <w:bookmarkStart w:id="1" w:name="_Toc1167091286"/>
      <w:bookmarkStart w:id="2" w:name="_Toc259119876"/>
      <w:bookmarkStart w:id="3" w:name="_Toc1861135107"/>
      <w:bookmarkStart w:id="4" w:name="_Toc117866037"/>
      <w:bookmarkStart w:id="5" w:name="_Toc175333342"/>
      <w:bookmarkStart w:id="6" w:name="_Toc117866309"/>
      <w:proofErr w:type="spellStart"/>
      <w:r>
        <w:lastRenderedPageBreak/>
        <w:t>Testing</w:t>
      </w:r>
      <w:proofErr w:type="spellEnd"/>
      <w:r>
        <w:t xml:space="preserve"> de software</w:t>
      </w:r>
      <w:bookmarkEnd w:id="0"/>
      <w:bookmarkEnd w:id="1"/>
      <w:bookmarkEnd w:id="2"/>
      <w:bookmarkEnd w:id="3"/>
      <w:bookmarkEnd w:id="4"/>
      <w:bookmarkEnd w:id="5"/>
      <w:bookmarkEnd w:id="6"/>
    </w:p>
    <w:p w14:paraId="1B8519E9" w14:textId="43181D16" w:rsidR="00913415" w:rsidRPr="007852C1" w:rsidRDefault="154D208D" w:rsidP="159C0B69">
      <w:pPr>
        <w:pStyle w:val="Estilo2"/>
      </w:pPr>
      <w:bookmarkStart w:id="7" w:name="_Toc2074954101"/>
      <w:bookmarkStart w:id="8" w:name="_Toc1228799029"/>
      <w:bookmarkStart w:id="9" w:name="_Toc958774124"/>
      <w:bookmarkStart w:id="10" w:name="_Toc1503875778"/>
      <w:bookmarkStart w:id="11" w:name="_Toc241384868"/>
      <w:bookmarkStart w:id="12" w:name="_Toc117866038"/>
      <w:bookmarkStart w:id="13" w:name="_Toc66539873"/>
      <w:bookmarkStart w:id="14" w:name="_Toc117866310"/>
      <w:r>
        <w:t>Definición</w:t>
      </w:r>
      <w:bookmarkEnd w:id="7"/>
      <w:bookmarkEnd w:id="8"/>
      <w:bookmarkEnd w:id="9"/>
      <w:bookmarkEnd w:id="10"/>
      <w:bookmarkEnd w:id="11"/>
      <w:bookmarkEnd w:id="12"/>
      <w:bookmarkEnd w:id="13"/>
      <w:bookmarkEnd w:id="14"/>
    </w:p>
    <w:p w14:paraId="481A8F73" w14:textId="6CE30921" w:rsidR="09F00098" w:rsidRDefault="09F00098" w:rsidP="394C1707">
      <w:pPr>
        <w:spacing w:after="0"/>
        <w:rPr>
          <w:rFonts w:ascii="Daytona" w:hAnsi="Daytona"/>
        </w:rPr>
      </w:pPr>
      <w:r w:rsidRPr="394C1707">
        <w:rPr>
          <w:rFonts w:ascii="Daytona" w:hAnsi="Daytona"/>
        </w:rPr>
        <w:t>Proceso mediante el cual se somete a un software o un componente del mismo a condiciones específicas con el fin de determinar y demostrar si el mismo es válido o no en función de los requerimientos especificados.</w:t>
      </w:r>
    </w:p>
    <w:p w14:paraId="0417C213" w14:textId="31C3D61E" w:rsidR="394C1707" w:rsidRDefault="394C1707" w:rsidP="394C1707">
      <w:pPr>
        <w:spacing w:after="0"/>
        <w:rPr>
          <w:rFonts w:ascii="Daytona" w:hAnsi="Daytona"/>
        </w:rPr>
      </w:pPr>
    </w:p>
    <w:p w14:paraId="1AAB06EF" w14:textId="6369B386" w:rsidR="008B3488" w:rsidRPr="007852C1" w:rsidRDefault="53732352" w:rsidP="007852C1">
      <w:pPr>
        <w:spacing w:after="0"/>
        <w:rPr>
          <w:rFonts w:ascii="Daytona" w:hAnsi="Daytona"/>
        </w:rPr>
      </w:pPr>
      <w:proofErr w:type="spellStart"/>
      <w:r w:rsidRPr="53732352">
        <w:rPr>
          <w:rFonts w:ascii="Daytona" w:hAnsi="Daytona"/>
        </w:rPr>
        <w:t>Testing</w:t>
      </w:r>
      <w:proofErr w:type="spellEnd"/>
      <w:r w:rsidRPr="53732352">
        <w:rPr>
          <w:rFonts w:ascii="Daytona" w:hAnsi="Daytona"/>
        </w:rPr>
        <w:t xml:space="preserve"> de software es un proceso, o una serie de procesos, diseñados para asegurar que el código hace lo que fue diseñado para hacer, o visto de otra manera, que no haga nada que no esté intencionado. Se dice que es el proceso de ejecutar un programa con la intención de encontrar fallas. El software debería ser predecible y consistente, sin presentarle sorpresas a los usuarios.</w:t>
      </w:r>
    </w:p>
    <w:p w14:paraId="6918FDAF" w14:textId="3B70F204" w:rsidR="005C59E1" w:rsidRPr="007852C1" w:rsidRDefault="2DD0C305" w:rsidP="007852C1">
      <w:pPr>
        <w:spacing w:after="0"/>
        <w:rPr>
          <w:rFonts w:ascii="Daytona" w:hAnsi="Daytona"/>
        </w:rPr>
      </w:pPr>
      <w:r w:rsidRPr="2DD0C305">
        <w:rPr>
          <w:rFonts w:ascii="Daytona" w:hAnsi="Daytona"/>
        </w:rPr>
        <w:t xml:space="preserve">El </w:t>
      </w:r>
      <w:proofErr w:type="spellStart"/>
      <w:r w:rsidRPr="2DD0C305">
        <w:rPr>
          <w:rFonts w:ascii="Daytona" w:hAnsi="Daytona"/>
        </w:rPr>
        <w:t>Testing</w:t>
      </w:r>
      <w:proofErr w:type="spellEnd"/>
      <w:r w:rsidRPr="2DD0C305">
        <w:rPr>
          <w:rFonts w:ascii="Daytona" w:hAnsi="Daytona"/>
        </w:rPr>
        <w:t xml:space="preserve"> es parte del QA (</w:t>
      </w:r>
      <w:proofErr w:type="spellStart"/>
      <w:r w:rsidRPr="2DD0C305">
        <w:rPr>
          <w:rFonts w:ascii="Daytona" w:hAnsi="Daytona"/>
        </w:rPr>
        <w:t>Quality</w:t>
      </w:r>
      <w:proofErr w:type="spellEnd"/>
      <w:r w:rsidRPr="2DD0C305">
        <w:rPr>
          <w:rFonts w:ascii="Daytona" w:hAnsi="Daytona"/>
        </w:rPr>
        <w:t xml:space="preserve"> </w:t>
      </w:r>
      <w:proofErr w:type="spellStart"/>
      <w:r w:rsidRPr="2DD0C305">
        <w:rPr>
          <w:rFonts w:ascii="Daytona" w:hAnsi="Daytona"/>
        </w:rPr>
        <w:t>Assurance</w:t>
      </w:r>
      <w:proofErr w:type="spellEnd"/>
      <w:r w:rsidRPr="2DD0C305">
        <w:rPr>
          <w:rFonts w:ascii="Daytona" w:hAnsi="Daytona"/>
        </w:rPr>
        <w:t>) y forma parte del control de calidad. Se hace cuando el producto ya está construido (o lo que se desea testear), en cambio el QA se aplica en todo el ciclo de vida (las buenas prácticas en la implementación son parte de QA).</w:t>
      </w:r>
    </w:p>
    <w:p w14:paraId="414555E2" w14:textId="43181D16" w:rsidR="00913415" w:rsidRPr="007852C1" w:rsidRDefault="5666AE51" w:rsidP="79EBFD9A">
      <w:pPr>
        <w:pStyle w:val="Estilo3"/>
      </w:pPr>
      <w:bookmarkStart w:id="15" w:name="_Toc419676897"/>
      <w:bookmarkStart w:id="16" w:name="_Toc2105495846"/>
      <w:bookmarkStart w:id="17" w:name="_Toc987634330"/>
      <w:bookmarkStart w:id="18" w:name="_Toc1377965886"/>
      <w:bookmarkStart w:id="19" w:name="_Toc346901067"/>
      <w:bookmarkStart w:id="20" w:name="_Toc117866039"/>
      <w:bookmarkStart w:id="21" w:name="_Toc1932812590"/>
      <w:bookmarkStart w:id="22" w:name="_Toc117866311"/>
      <w:r>
        <w:t>Principios</w:t>
      </w:r>
      <w:bookmarkEnd w:id="15"/>
      <w:bookmarkEnd w:id="16"/>
      <w:bookmarkEnd w:id="17"/>
      <w:bookmarkEnd w:id="18"/>
      <w:bookmarkEnd w:id="19"/>
      <w:bookmarkEnd w:id="20"/>
      <w:bookmarkEnd w:id="21"/>
      <w:bookmarkEnd w:id="22"/>
    </w:p>
    <w:p w14:paraId="2951D0AF" w14:textId="6425B81D" w:rsidR="005C59E1" w:rsidRPr="007852C1" w:rsidRDefault="53732352" w:rsidP="001B65A5">
      <w:pPr>
        <w:pStyle w:val="Prrafodelista"/>
        <w:numPr>
          <w:ilvl w:val="0"/>
          <w:numId w:val="28"/>
        </w:numPr>
        <w:spacing w:after="0"/>
        <w:rPr>
          <w:rFonts w:ascii="Daytona" w:hAnsi="Daytona"/>
        </w:rPr>
      </w:pPr>
      <w:r w:rsidRPr="53732352">
        <w:rPr>
          <w:rFonts w:ascii="Daytona" w:hAnsi="Daytona"/>
        </w:rPr>
        <w:t xml:space="preserve">El </w:t>
      </w:r>
      <w:proofErr w:type="spellStart"/>
      <w:r w:rsidRPr="53732352">
        <w:rPr>
          <w:rFonts w:ascii="Daytona" w:hAnsi="Daytona"/>
        </w:rPr>
        <w:t>Testing</w:t>
      </w:r>
      <w:proofErr w:type="spellEnd"/>
      <w:r w:rsidRPr="53732352">
        <w:rPr>
          <w:rFonts w:ascii="Daytona" w:hAnsi="Daytona"/>
        </w:rPr>
        <w:t xml:space="preserve"> es una actividad destructiva que encuentra defectos cuya presencia se asume.</w:t>
      </w:r>
    </w:p>
    <w:p w14:paraId="16150DF9" w14:textId="318A0257" w:rsidR="005C59E1" w:rsidRPr="007852C1" w:rsidRDefault="005C59E1" w:rsidP="001B65A5">
      <w:pPr>
        <w:pStyle w:val="Prrafodelista"/>
        <w:numPr>
          <w:ilvl w:val="0"/>
          <w:numId w:val="28"/>
        </w:numPr>
        <w:spacing w:after="0"/>
        <w:rPr>
          <w:rFonts w:ascii="Daytona" w:hAnsi="Daytona"/>
        </w:rPr>
      </w:pPr>
      <w:r w:rsidRPr="007852C1">
        <w:rPr>
          <w:rFonts w:ascii="Daytona" w:hAnsi="Daytona"/>
        </w:rPr>
        <w:t>Se testea con una actitud negativa tratando de demostrar que algo es incorrecto.</w:t>
      </w:r>
    </w:p>
    <w:p w14:paraId="16889CFF" w14:textId="347B8781" w:rsidR="005C59E1" w:rsidRPr="007852C1" w:rsidRDefault="53732352" w:rsidP="001B65A5">
      <w:pPr>
        <w:pStyle w:val="Prrafodelista"/>
        <w:numPr>
          <w:ilvl w:val="0"/>
          <w:numId w:val="28"/>
        </w:numPr>
        <w:spacing w:after="0"/>
        <w:rPr>
          <w:rFonts w:ascii="Daytona" w:hAnsi="Daytona"/>
        </w:rPr>
      </w:pPr>
      <w:r w:rsidRPr="53732352">
        <w:rPr>
          <w:rFonts w:ascii="Daytona" w:hAnsi="Daytona"/>
        </w:rPr>
        <w:t xml:space="preserve">El </w:t>
      </w:r>
      <w:proofErr w:type="spellStart"/>
      <w:r w:rsidRPr="53732352">
        <w:rPr>
          <w:rFonts w:ascii="Daytona" w:hAnsi="Daytona"/>
        </w:rPr>
        <w:t>Testing</w:t>
      </w:r>
      <w:proofErr w:type="spellEnd"/>
      <w:r w:rsidRPr="53732352">
        <w:rPr>
          <w:rFonts w:ascii="Daytona" w:hAnsi="Daytona"/>
        </w:rPr>
        <w:t xml:space="preserve"> exitoso es aquel que encuentra defectos.</w:t>
      </w:r>
    </w:p>
    <w:p w14:paraId="70718852" w14:textId="336434CF" w:rsidR="005C59E1" w:rsidRPr="007852C1" w:rsidRDefault="53732352" w:rsidP="001B65A5">
      <w:pPr>
        <w:pStyle w:val="Prrafodelista"/>
        <w:numPr>
          <w:ilvl w:val="0"/>
          <w:numId w:val="28"/>
        </w:numPr>
        <w:spacing w:after="0"/>
        <w:rPr>
          <w:rFonts w:ascii="Daytona" w:hAnsi="Daytona"/>
        </w:rPr>
      </w:pPr>
      <w:r w:rsidRPr="53732352">
        <w:rPr>
          <w:rFonts w:ascii="Daytona" w:hAnsi="Daytona"/>
        </w:rPr>
        <w:t xml:space="preserve">El costo del </w:t>
      </w:r>
      <w:proofErr w:type="spellStart"/>
      <w:r w:rsidRPr="53732352">
        <w:rPr>
          <w:rFonts w:ascii="Daytona" w:hAnsi="Daytona"/>
        </w:rPr>
        <w:t>Testing</w:t>
      </w:r>
      <w:proofErr w:type="spellEnd"/>
      <w:r w:rsidRPr="53732352">
        <w:rPr>
          <w:rFonts w:ascii="Daytona" w:hAnsi="Daytona"/>
        </w:rPr>
        <w:t xml:space="preserve"> está entre un 30% y un 50% del valor del producto.</w:t>
      </w:r>
    </w:p>
    <w:p w14:paraId="264AC6A3" w14:textId="3F894EE7" w:rsidR="005C59E1" w:rsidRPr="007852C1" w:rsidRDefault="53732352" w:rsidP="001B65A5">
      <w:pPr>
        <w:pStyle w:val="Prrafodelista"/>
        <w:numPr>
          <w:ilvl w:val="0"/>
          <w:numId w:val="28"/>
        </w:numPr>
        <w:spacing w:after="0"/>
        <w:rPr>
          <w:rFonts w:ascii="Daytona" w:hAnsi="Daytona"/>
        </w:rPr>
      </w:pPr>
      <w:r w:rsidRPr="53732352">
        <w:rPr>
          <w:rFonts w:ascii="Daytona" w:hAnsi="Daytona"/>
        </w:rPr>
        <w:t xml:space="preserve">El </w:t>
      </w:r>
      <w:proofErr w:type="spellStart"/>
      <w:r w:rsidRPr="53732352">
        <w:rPr>
          <w:rFonts w:ascii="Daytona" w:hAnsi="Daytona"/>
        </w:rPr>
        <w:t>Testing</w:t>
      </w:r>
      <w:proofErr w:type="spellEnd"/>
      <w:r w:rsidRPr="53732352">
        <w:rPr>
          <w:rFonts w:ascii="Daytona" w:hAnsi="Daytona"/>
        </w:rPr>
        <w:t xml:space="preserve"> pone en evidencia defectos, pero no agrega calidad ni garantiza que el producto no tiene errores.</w:t>
      </w:r>
    </w:p>
    <w:p w14:paraId="7FFCAB46" w14:textId="11A4C07F" w:rsidR="005C59E1" w:rsidRPr="007852C1" w:rsidRDefault="53732352" w:rsidP="001B65A5">
      <w:pPr>
        <w:pStyle w:val="Prrafodelista"/>
        <w:numPr>
          <w:ilvl w:val="0"/>
          <w:numId w:val="28"/>
        </w:numPr>
        <w:spacing w:after="0"/>
        <w:rPr>
          <w:rFonts w:ascii="Daytona" w:hAnsi="Daytona"/>
        </w:rPr>
      </w:pPr>
      <w:r w:rsidRPr="53732352">
        <w:rPr>
          <w:rFonts w:ascii="Daytona" w:hAnsi="Daytona"/>
        </w:rPr>
        <w:t xml:space="preserve">Un desarrollo exitoso puede llevar a un </w:t>
      </w:r>
      <w:proofErr w:type="spellStart"/>
      <w:r w:rsidRPr="53732352">
        <w:rPr>
          <w:rFonts w:ascii="Daytona" w:hAnsi="Daytona"/>
        </w:rPr>
        <w:t>Testing</w:t>
      </w:r>
      <w:proofErr w:type="spellEnd"/>
      <w:r w:rsidRPr="53732352">
        <w:rPr>
          <w:rFonts w:ascii="Daytona" w:hAnsi="Daytona"/>
        </w:rPr>
        <w:t xml:space="preserve"> no exitoso.</w:t>
      </w:r>
    </w:p>
    <w:p w14:paraId="224E18D4" w14:textId="15DDBF15" w:rsidR="005C59E1" w:rsidRPr="007852C1" w:rsidRDefault="53732352" w:rsidP="001B65A5">
      <w:pPr>
        <w:pStyle w:val="Prrafodelista"/>
        <w:numPr>
          <w:ilvl w:val="0"/>
          <w:numId w:val="28"/>
        </w:numPr>
        <w:spacing w:after="0"/>
        <w:rPr>
          <w:rFonts w:ascii="Daytona" w:hAnsi="Daytona"/>
        </w:rPr>
      </w:pPr>
      <w:r w:rsidRPr="53732352">
        <w:rPr>
          <w:rFonts w:ascii="Daytona" w:hAnsi="Daytona"/>
        </w:rPr>
        <w:t xml:space="preserve">El </w:t>
      </w:r>
      <w:proofErr w:type="spellStart"/>
      <w:r w:rsidRPr="53732352">
        <w:rPr>
          <w:rFonts w:ascii="Daytona" w:hAnsi="Daytona"/>
        </w:rPr>
        <w:t>Testing</w:t>
      </w:r>
      <w:proofErr w:type="spellEnd"/>
      <w:r w:rsidRPr="53732352">
        <w:rPr>
          <w:rFonts w:ascii="Daytona" w:hAnsi="Daytona"/>
        </w:rPr>
        <w:t xml:space="preserve"> es necesario siempre.</w:t>
      </w:r>
    </w:p>
    <w:p w14:paraId="524E3094" w14:textId="58567416" w:rsidR="53732352" w:rsidRDefault="53732352" w:rsidP="001B65A5">
      <w:pPr>
        <w:pStyle w:val="Prrafodelista"/>
        <w:numPr>
          <w:ilvl w:val="0"/>
          <w:numId w:val="28"/>
        </w:numPr>
        <w:spacing w:after="0"/>
        <w:rPr>
          <w:rFonts w:ascii="Daytona" w:hAnsi="Daytona"/>
        </w:rPr>
      </w:pPr>
      <w:r w:rsidRPr="53732352">
        <w:rPr>
          <w:rFonts w:ascii="Daytona" w:hAnsi="Daytona"/>
        </w:rPr>
        <w:t xml:space="preserve">Se parte de la suposición de que siempre se tendrá defectos por encontrar, ya que es una característica inherente de los productos desarrollados por equipos de </w:t>
      </w:r>
      <w:r w:rsidR="3BE7E365" w:rsidRPr="21F2290F">
        <w:rPr>
          <w:rFonts w:ascii="Daytona" w:hAnsi="Daytona"/>
        </w:rPr>
        <w:t>persona</w:t>
      </w:r>
      <w:r w:rsidR="196C9B2A" w:rsidRPr="21F2290F">
        <w:rPr>
          <w:rFonts w:ascii="Daytona" w:hAnsi="Daytona"/>
        </w:rPr>
        <w:t>s</w:t>
      </w:r>
      <w:r w:rsidRPr="53732352">
        <w:rPr>
          <w:rFonts w:ascii="Daytona" w:hAnsi="Daytona"/>
        </w:rPr>
        <w:t>.</w:t>
      </w:r>
    </w:p>
    <w:p w14:paraId="78AE6042" w14:textId="658413E3" w:rsidR="53732352" w:rsidRDefault="53732352" w:rsidP="001B65A5">
      <w:pPr>
        <w:pStyle w:val="Prrafodelista"/>
        <w:numPr>
          <w:ilvl w:val="0"/>
          <w:numId w:val="28"/>
        </w:numPr>
        <w:spacing w:after="0"/>
        <w:rPr>
          <w:rFonts w:ascii="Daytona" w:hAnsi="Daytona"/>
        </w:rPr>
      </w:pPr>
      <w:r w:rsidRPr="53732352">
        <w:rPr>
          <w:rFonts w:ascii="Daytona" w:hAnsi="Daytona"/>
        </w:rPr>
        <w:t>Puede empezar antes de la codificación porque necesita de los requerimientos para armar los casos de prueba.</w:t>
      </w:r>
    </w:p>
    <w:p w14:paraId="49F2EF12" w14:textId="50020B72" w:rsidR="53732352" w:rsidRDefault="53732352" w:rsidP="001B65A5">
      <w:pPr>
        <w:pStyle w:val="Prrafodelista"/>
        <w:numPr>
          <w:ilvl w:val="0"/>
          <w:numId w:val="28"/>
        </w:numPr>
        <w:spacing w:after="0"/>
        <w:rPr>
          <w:rFonts w:ascii="Daytona" w:hAnsi="Daytona"/>
        </w:rPr>
      </w:pPr>
      <w:r w:rsidRPr="274E66DC">
        <w:rPr>
          <w:rFonts w:ascii="Daytona" w:hAnsi="Daytona"/>
        </w:rPr>
        <w:t xml:space="preserve">El </w:t>
      </w:r>
      <w:proofErr w:type="spellStart"/>
      <w:r w:rsidRPr="274E66DC">
        <w:rPr>
          <w:rFonts w:ascii="Daytona" w:hAnsi="Daytona"/>
        </w:rPr>
        <w:t>testing</w:t>
      </w:r>
      <w:proofErr w:type="spellEnd"/>
      <w:r w:rsidRPr="274E66DC">
        <w:rPr>
          <w:rFonts w:ascii="Daytona" w:hAnsi="Daytona"/>
        </w:rPr>
        <w:t xml:space="preserve"> NO asegura que se tenga un producto de calidad</w:t>
      </w:r>
      <w:r w:rsidR="3EB71A36" w:rsidRPr="274E66DC">
        <w:rPr>
          <w:rFonts w:ascii="Daytona" w:hAnsi="Daytona"/>
        </w:rPr>
        <w:t xml:space="preserve"> (ni la agrega)</w:t>
      </w:r>
      <w:r w:rsidR="75A0F8D5" w:rsidRPr="274E66DC">
        <w:rPr>
          <w:rFonts w:ascii="Daytona" w:hAnsi="Daytona"/>
        </w:rPr>
        <w:t>,</w:t>
      </w:r>
      <w:r w:rsidRPr="274E66DC">
        <w:rPr>
          <w:rFonts w:ascii="Daytona" w:hAnsi="Daytona"/>
        </w:rPr>
        <w:t xml:space="preserve"> ni que el proceso por el que se desarrolló sea de calidad. </w:t>
      </w:r>
    </w:p>
    <w:p w14:paraId="63DE0F11" w14:textId="729E31A1" w:rsidR="53732352" w:rsidRDefault="69930573" w:rsidP="001B65A5">
      <w:pPr>
        <w:pStyle w:val="Prrafodelista"/>
        <w:numPr>
          <w:ilvl w:val="0"/>
          <w:numId w:val="28"/>
        </w:numPr>
        <w:spacing w:after="0"/>
        <w:rPr>
          <w:rFonts w:ascii="Daytona" w:hAnsi="Daytona"/>
        </w:rPr>
      </w:pPr>
      <w:r w:rsidRPr="4E6D18C1">
        <w:rPr>
          <w:rFonts w:ascii="Daytona" w:hAnsi="Daytona"/>
        </w:rPr>
        <w:t>Agrupamiento de defectos: los defectos en el software suelen agruparse en un conjunto limitado de módulos o áreas (</w:t>
      </w:r>
      <w:r w:rsidR="1B04D4DE" w:rsidRPr="24088892">
        <w:rPr>
          <w:rFonts w:ascii="Daytona" w:hAnsi="Daytona"/>
        </w:rPr>
        <w:t xml:space="preserve">regla de Pareto, </w:t>
      </w:r>
      <w:r w:rsidRPr="4E6D18C1">
        <w:rPr>
          <w:rFonts w:ascii="Daytona" w:hAnsi="Daytona"/>
        </w:rPr>
        <w:t>80</w:t>
      </w:r>
      <w:r w:rsidR="1B04D4DE" w:rsidRPr="24088892">
        <w:rPr>
          <w:rFonts w:ascii="Daytona" w:hAnsi="Daytona"/>
        </w:rPr>
        <w:t xml:space="preserve">% de los defectos se agrupan en el </w:t>
      </w:r>
      <w:r w:rsidRPr="4E6D18C1">
        <w:rPr>
          <w:rFonts w:ascii="Daytona" w:hAnsi="Daytona"/>
        </w:rPr>
        <w:t>20</w:t>
      </w:r>
      <w:r w:rsidR="1B04D4DE" w:rsidRPr="24088892">
        <w:rPr>
          <w:rFonts w:ascii="Daytona" w:hAnsi="Daytona"/>
        </w:rPr>
        <w:t>% de la funcionalidad</w:t>
      </w:r>
      <w:r w:rsidR="5EA1D26E" w:rsidRPr="24088892">
        <w:rPr>
          <w:rFonts w:ascii="Daytona" w:hAnsi="Daytona"/>
        </w:rPr>
        <w:t>).</w:t>
      </w:r>
      <w:r w:rsidRPr="4E6D18C1">
        <w:rPr>
          <w:rFonts w:ascii="Daytona" w:hAnsi="Daytona"/>
        </w:rPr>
        <w:t xml:space="preserve"> Bajo este principio, las pruebas deben priorizarse y enfocar el esfuerzo en ese conjunto acotado de funcionalidades.</w:t>
      </w:r>
    </w:p>
    <w:p w14:paraId="3CC7853D" w14:textId="43181D16" w:rsidR="00913415" w:rsidRPr="007852C1" w:rsidRDefault="5666AE51" w:rsidP="007852C1">
      <w:pPr>
        <w:pStyle w:val="Ttulo3"/>
        <w:rPr>
          <w:rFonts w:ascii="Daytona" w:hAnsi="Daytona"/>
        </w:rPr>
      </w:pPr>
      <w:bookmarkStart w:id="23" w:name="_Toc770083729"/>
      <w:bookmarkStart w:id="24" w:name="_Toc1386088948"/>
      <w:bookmarkStart w:id="25" w:name="_Toc1993352136"/>
      <w:bookmarkStart w:id="26" w:name="_Toc1929925285"/>
      <w:bookmarkStart w:id="27" w:name="_Toc397268335"/>
      <w:bookmarkStart w:id="28" w:name="_Toc117866040"/>
      <w:bookmarkStart w:id="29" w:name="_Toc263813716"/>
      <w:bookmarkStart w:id="30" w:name="_Toc117866312"/>
      <w:r w:rsidRPr="4E6D18C1">
        <w:rPr>
          <w:rFonts w:ascii="Daytona" w:hAnsi="Daytona"/>
        </w:rPr>
        <w:t>Mitos</w:t>
      </w:r>
      <w:bookmarkEnd w:id="23"/>
      <w:bookmarkEnd w:id="24"/>
      <w:bookmarkEnd w:id="25"/>
      <w:bookmarkEnd w:id="26"/>
      <w:bookmarkEnd w:id="27"/>
      <w:bookmarkEnd w:id="28"/>
      <w:bookmarkEnd w:id="29"/>
      <w:bookmarkEnd w:id="30"/>
    </w:p>
    <w:p w14:paraId="105E3965" w14:textId="6A4E92FC" w:rsidR="005C59E1" w:rsidRPr="007852C1" w:rsidRDefault="53732352" w:rsidP="001B65A5">
      <w:pPr>
        <w:pStyle w:val="Prrafodelista"/>
        <w:numPr>
          <w:ilvl w:val="0"/>
          <w:numId w:val="27"/>
        </w:numPr>
        <w:spacing w:after="0"/>
        <w:rPr>
          <w:rFonts w:ascii="Daytona" w:hAnsi="Daytona"/>
        </w:rPr>
      </w:pPr>
      <w:proofErr w:type="spellStart"/>
      <w:r w:rsidRPr="53732352">
        <w:rPr>
          <w:rFonts w:ascii="Daytona" w:hAnsi="Daytona"/>
        </w:rPr>
        <w:t>Testing</w:t>
      </w:r>
      <w:proofErr w:type="spellEnd"/>
      <w:r w:rsidRPr="53732352">
        <w:rPr>
          <w:rFonts w:ascii="Daytona" w:hAnsi="Daytona"/>
        </w:rPr>
        <w:t xml:space="preserve"> es el proceso de demostrar que no hay fallas presentes.</w:t>
      </w:r>
    </w:p>
    <w:p w14:paraId="04E5A736" w14:textId="5D5A3FCD" w:rsidR="005C59E1" w:rsidRPr="007852C1" w:rsidRDefault="53732352" w:rsidP="001B65A5">
      <w:pPr>
        <w:pStyle w:val="Prrafodelista"/>
        <w:numPr>
          <w:ilvl w:val="0"/>
          <w:numId w:val="27"/>
        </w:numPr>
        <w:spacing w:after="0"/>
        <w:rPr>
          <w:rFonts w:ascii="Daytona" w:hAnsi="Daytona"/>
        </w:rPr>
      </w:pPr>
      <w:r w:rsidRPr="53732352">
        <w:rPr>
          <w:rFonts w:ascii="Daytona" w:hAnsi="Daytona"/>
        </w:rPr>
        <w:t xml:space="preserve">El propósito del </w:t>
      </w:r>
      <w:proofErr w:type="spellStart"/>
      <w:r w:rsidRPr="53732352">
        <w:rPr>
          <w:rFonts w:ascii="Daytona" w:hAnsi="Daytona"/>
        </w:rPr>
        <w:t>Testing</w:t>
      </w:r>
      <w:proofErr w:type="spellEnd"/>
      <w:r w:rsidRPr="53732352">
        <w:rPr>
          <w:rFonts w:ascii="Daytona" w:hAnsi="Daytona"/>
        </w:rPr>
        <w:t xml:space="preserve"> es mostrar que un programa realiza su función prevista y funciona correctamente.</w:t>
      </w:r>
    </w:p>
    <w:p w14:paraId="77532ED3" w14:textId="386C9B50" w:rsidR="53732352" w:rsidRDefault="53732352" w:rsidP="001B65A5">
      <w:pPr>
        <w:pStyle w:val="Prrafodelista"/>
        <w:numPr>
          <w:ilvl w:val="0"/>
          <w:numId w:val="27"/>
        </w:numPr>
        <w:spacing w:after="0"/>
        <w:rPr>
          <w:rFonts w:ascii="Daytona" w:hAnsi="Daytona"/>
        </w:rPr>
      </w:pPr>
      <w:proofErr w:type="spellStart"/>
      <w:r w:rsidRPr="53732352">
        <w:rPr>
          <w:rFonts w:ascii="Daytona" w:hAnsi="Daytona"/>
        </w:rPr>
        <w:t>Testing</w:t>
      </w:r>
      <w:proofErr w:type="spellEnd"/>
      <w:r w:rsidRPr="53732352">
        <w:rPr>
          <w:rFonts w:ascii="Daytona" w:hAnsi="Daytona"/>
        </w:rPr>
        <w:t xml:space="preserve"> es el proceso de demostrar que un programa hace lo que se supone que debería hacer.</w:t>
      </w:r>
    </w:p>
    <w:p w14:paraId="47A4B937" w14:textId="43181D16" w:rsidR="53732352" w:rsidRDefault="1E500F4B" w:rsidP="53732352">
      <w:pPr>
        <w:pStyle w:val="Ttulo3"/>
        <w:rPr>
          <w:rFonts w:ascii="Daytona" w:hAnsi="Daytona"/>
        </w:rPr>
      </w:pPr>
      <w:bookmarkStart w:id="31" w:name="_Toc704899941"/>
      <w:bookmarkStart w:id="32" w:name="_Toc359408883"/>
      <w:bookmarkStart w:id="33" w:name="_Toc332402152"/>
      <w:bookmarkStart w:id="34" w:name="_Toc1496825811"/>
      <w:bookmarkStart w:id="35" w:name="_Toc1037624842"/>
      <w:bookmarkStart w:id="36" w:name="_Toc117866041"/>
      <w:bookmarkStart w:id="37" w:name="_Toc1429839917"/>
      <w:bookmarkStart w:id="38" w:name="_Toc117866313"/>
      <w:r w:rsidRPr="4E6D18C1">
        <w:rPr>
          <w:rFonts w:ascii="Daytona" w:hAnsi="Daytona"/>
        </w:rPr>
        <w:lastRenderedPageBreak/>
        <w:t xml:space="preserve">Más </w:t>
      </w:r>
      <w:r w:rsidR="48A69B79" w:rsidRPr="4E6D18C1">
        <w:rPr>
          <w:rFonts w:ascii="Daytona" w:hAnsi="Daytona"/>
        </w:rPr>
        <w:t xml:space="preserve">Principios del </w:t>
      </w:r>
      <w:proofErr w:type="spellStart"/>
      <w:r w:rsidR="48A69B79" w:rsidRPr="4E6D18C1">
        <w:rPr>
          <w:rFonts w:ascii="Daytona" w:hAnsi="Daytona"/>
        </w:rPr>
        <w:t>Testing</w:t>
      </w:r>
      <w:bookmarkEnd w:id="31"/>
      <w:bookmarkEnd w:id="32"/>
      <w:bookmarkEnd w:id="33"/>
      <w:bookmarkEnd w:id="34"/>
      <w:bookmarkEnd w:id="35"/>
      <w:bookmarkEnd w:id="36"/>
      <w:bookmarkEnd w:id="37"/>
      <w:bookmarkEnd w:id="38"/>
      <w:proofErr w:type="spellEnd"/>
    </w:p>
    <w:p w14:paraId="357EF335" w14:textId="4B78E35F" w:rsidR="53732352" w:rsidRDefault="53732352" w:rsidP="001B65A5">
      <w:pPr>
        <w:pStyle w:val="Prrafodelista"/>
        <w:numPr>
          <w:ilvl w:val="0"/>
          <w:numId w:val="26"/>
        </w:numPr>
        <w:spacing w:after="0"/>
        <w:rPr>
          <w:rFonts w:ascii="Daytona" w:hAnsi="Daytona"/>
        </w:rPr>
      </w:pPr>
      <w:r w:rsidRPr="53732352">
        <w:rPr>
          <w:rFonts w:ascii="Daytona" w:hAnsi="Daytona"/>
        </w:rPr>
        <w:t xml:space="preserve">La persona que realiza el </w:t>
      </w:r>
      <w:proofErr w:type="spellStart"/>
      <w:r w:rsidRPr="53732352">
        <w:rPr>
          <w:rFonts w:ascii="Daytona" w:hAnsi="Daytona"/>
        </w:rPr>
        <w:t>testing</w:t>
      </w:r>
      <w:proofErr w:type="spellEnd"/>
      <w:r w:rsidRPr="53732352">
        <w:rPr>
          <w:rFonts w:ascii="Daytona" w:hAnsi="Daytona"/>
        </w:rPr>
        <w:t xml:space="preserve"> no deberá ser la misma que desarrolló el componente.</w:t>
      </w:r>
    </w:p>
    <w:p w14:paraId="718A071C" w14:textId="1BEAB3A5" w:rsidR="53732352" w:rsidRDefault="53732352" w:rsidP="001B65A5">
      <w:pPr>
        <w:pStyle w:val="Prrafodelista"/>
        <w:numPr>
          <w:ilvl w:val="0"/>
          <w:numId w:val="26"/>
        </w:numPr>
        <w:spacing w:after="0"/>
        <w:rPr>
          <w:rFonts w:ascii="Daytona" w:hAnsi="Daytona"/>
        </w:rPr>
      </w:pPr>
      <w:r w:rsidRPr="53732352">
        <w:rPr>
          <w:rFonts w:ascii="Daytona" w:hAnsi="Daytona"/>
        </w:rPr>
        <w:t>No solo debe cerciorarse de que el SW cumpla lo que debe hacer, sino que debe asegurarse que no esté haciendo lo que no debe hacer.</w:t>
      </w:r>
    </w:p>
    <w:p w14:paraId="435883B6" w14:textId="78402904" w:rsidR="53732352" w:rsidRDefault="53732352" w:rsidP="001B65A5">
      <w:pPr>
        <w:pStyle w:val="Prrafodelista"/>
        <w:numPr>
          <w:ilvl w:val="0"/>
          <w:numId w:val="26"/>
        </w:numPr>
        <w:spacing w:after="0"/>
        <w:rPr>
          <w:rFonts w:ascii="Daytona" w:hAnsi="Daytona"/>
        </w:rPr>
      </w:pPr>
      <w:r w:rsidRPr="53732352">
        <w:rPr>
          <w:rFonts w:ascii="Daytona" w:hAnsi="Daytona"/>
        </w:rPr>
        <w:t xml:space="preserve">Al planificar el </w:t>
      </w:r>
      <w:proofErr w:type="spellStart"/>
      <w:r w:rsidRPr="53732352">
        <w:rPr>
          <w:rFonts w:ascii="Daytona" w:hAnsi="Daytona"/>
        </w:rPr>
        <w:t>testing</w:t>
      </w:r>
      <w:proofErr w:type="spellEnd"/>
      <w:r w:rsidRPr="53732352">
        <w:rPr>
          <w:rFonts w:ascii="Daytona" w:hAnsi="Daytona"/>
        </w:rPr>
        <w:t xml:space="preserve"> se debe asumir que se van a encontrar errores.</w:t>
      </w:r>
    </w:p>
    <w:p w14:paraId="3EF264B3" w14:textId="4BCEBC1B" w:rsidR="53732352" w:rsidRDefault="53732352" w:rsidP="001B65A5">
      <w:pPr>
        <w:pStyle w:val="Prrafodelista"/>
        <w:numPr>
          <w:ilvl w:val="0"/>
          <w:numId w:val="26"/>
        </w:numPr>
        <w:spacing w:after="0"/>
        <w:rPr>
          <w:rFonts w:ascii="Daytona" w:hAnsi="Daytona"/>
        </w:rPr>
      </w:pPr>
      <w:r w:rsidRPr="53732352">
        <w:rPr>
          <w:rFonts w:ascii="Daytona" w:hAnsi="Daytona"/>
        </w:rPr>
        <w:t xml:space="preserve">No existe el </w:t>
      </w:r>
      <w:proofErr w:type="spellStart"/>
      <w:r w:rsidRPr="53732352">
        <w:rPr>
          <w:rFonts w:ascii="Daytona" w:hAnsi="Daytona"/>
        </w:rPr>
        <w:t>testing</w:t>
      </w:r>
      <w:proofErr w:type="spellEnd"/>
      <w:r w:rsidRPr="53732352">
        <w:rPr>
          <w:rFonts w:ascii="Daytona" w:hAnsi="Daytona"/>
        </w:rPr>
        <w:t xml:space="preserve"> exhaustivo (aquél que prueba todas las posibilidades posibles en el funcionamiento del SW) por lo que se busca cubrir la mayor cantidad de funcionalidades con cada caso de prueba.</w:t>
      </w:r>
    </w:p>
    <w:p w14:paraId="35993849" w14:textId="2ECD5EDA" w:rsidR="53732352" w:rsidRDefault="53732352" w:rsidP="001B65A5">
      <w:pPr>
        <w:pStyle w:val="Prrafodelista"/>
        <w:numPr>
          <w:ilvl w:val="0"/>
          <w:numId w:val="26"/>
        </w:numPr>
        <w:spacing w:after="0"/>
        <w:rPr>
          <w:rFonts w:ascii="Daytona" w:hAnsi="Daytona"/>
        </w:rPr>
      </w:pPr>
      <w:r w:rsidRPr="53732352">
        <w:rPr>
          <w:rFonts w:ascii="Daytona" w:hAnsi="Daytona"/>
        </w:rPr>
        <w:t xml:space="preserve">El único parámetro para definir cuanto </w:t>
      </w:r>
      <w:proofErr w:type="spellStart"/>
      <w:r w:rsidRPr="53732352">
        <w:rPr>
          <w:rFonts w:ascii="Daytona" w:hAnsi="Daytona"/>
        </w:rPr>
        <w:t>Testing</w:t>
      </w:r>
      <w:proofErr w:type="spellEnd"/>
      <w:r w:rsidRPr="53732352">
        <w:rPr>
          <w:rFonts w:ascii="Daytona" w:hAnsi="Daytona"/>
        </w:rPr>
        <w:t xml:space="preserve"> es suficiente, es la confianza que se tiene de que el sistema funcione correctamente (viéndose afectada esta decisión por el riesgo permitido para el sistema, que depende de su naturaleza). </w:t>
      </w:r>
    </w:p>
    <w:p w14:paraId="7009AE26" w14:textId="5FCF7B82" w:rsidR="53732352" w:rsidRDefault="53732352" w:rsidP="001B65A5">
      <w:pPr>
        <w:pStyle w:val="Prrafodelista"/>
        <w:numPr>
          <w:ilvl w:val="0"/>
          <w:numId w:val="26"/>
        </w:numPr>
        <w:spacing w:after="0"/>
        <w:rPr>
          <w:rFonts w:ascii="Daytona" w:hAnsi="Daytona"/>
        </w:rPr>
      </w:pPr>
      <w:r w:rsidRPr="53732352">
        <w:rPr>
          <w:rFonts w:ascii="Daytona" w:hAnsi="Daytona"/>
        </w:rPr>
        <w:t>Los riesgos nos detallaran que debemos testear primero, que es más importante, que priorizar a la hora de testear (y que cosas no son tan importantes).</w:t>
      </w:r>
    </w:p>
    <w:p w14:paraId="0DCC38FC" w14:textId="63059A07" w:rsidR="53732352" w:rsidRDefault="799F6D58" w:rsidP="001B65A5">
      <w:pPr>
        <w:pStyle w:val="Prrafodelista"/>
        <w:numPr>
          <w:ilvl w:val="0"/>
          <w:numId w:val="26"/>
        </w:numPr>
        <w:spacing w:after="0"/>
        <w:rPr>
          <w:rFonts w:ascii="Daytona" w:hAnsi="Daytona"/>
        </w:rPr>
      </w:pPr>
      <w:r w:rsidRPr="394C1707">
        <w:rPr>
          <w:rFonts w:ascii="Daytona" w:hAnsi="Daytona"/>
        </w:rPr>
        <w:t xml:space="preserve">Paradoja del Pesticida: Al trabajar con </w:t>
      </w:r>
      <w:proofErr w:type="spellStart"/>
      <w:r w:rsidRPr="394C1707">
        <w:rPr>
          <w:rFonts w:ascii="Daytona" w:hAnsi="Daytona"/>
        </w:rPr>
        <w:t>Testing</w:t>
      </w:r>
      <w:proofErr w:type="spellEnd"/>
      <w:r w:rsidRPr="394C1707">
        <w:rPr>
          <w:rFonts w:ascii="Daytona" w:hAnsi="Daytona"/>
        </w:rPr>
        <w:t xml:space="preserve"> automatizado, las pruebas no podrán encontrar defectos que aparecieron luego de la creación de las pruebas</w:t>
      </w:r>
    </w:p>
    <w:p w14:paraId="5C4FA65B" w14:textId="78BC6EC4" w:rsidR="394C1707" w:rsidRDefault="394C1707" w:rsidP="394C1707">
      <w:pPr>
        <w:spacing w:after="0"/>
        <w:rPr>
          <w:rFonts w:ascii="Daytona" w:hAnsi="Daytona"/>
        </w:rPr>
      </w:pPr>
    </w:p>
    <w:p w14:paraId="332619B0" w14:textId="43181D16" w:rsidR="707B5DBC" w:rsidRDefault="0118C282" w:rsidP="394C1707">
      <w:pPr>
        <w:pStyle w:val="Ttulo3"/>
        <w:rPr>
          <w:rFonts w:ascii="Daytona" w:hAnsi="Daytona"/>
        </w:rPr>
      </w:pPr>
      <w:bookmarkStart w:id="39" w:name="_Toc2128833919"/>
      <w:bookmarkStart w:id="40" w:name="_Toc1987399245"/>
      <w:bookmarkStart w:id="41" w:name="_Toc439583187"/>
      <w:bookmarkStart w:id="42" w:name="_Toc593945374"/>
      <w:bookmarkStart w:id="43" w:name="_Toc1496143786"/>
      <w:bookmarkStart w:id="44" w:name="_Toc117866042"/>
      <w:bookmarkStart w:id="45" w:name="_Toc1035457376"/>
      <w:bookmarkStart w:id="46" w:name="_Toc117866314"/>
      <w:r w:rsidRPr="4E6D18C1">
        <w:rPr>
          <w:rFonts w:ascii="Daytona" w:hAnsi="Daytona"/>
        </w:rPr>
        <w:t xml:space="preserve">¿Cuánto </w:t>
      </w:r>
      <w:proofErr w:type="spellStart"/>
      <w:r w:rsidRPr="4E6D18C1">
        <w:rPr>
          <w:rFonts w:ascii="Daytona" w:hAnsi="Daytona"/>
        </w:rPr>
        <w:t>testing</w:t>
      </w:r>
      <w:proofErr w:type="spellEnd"/>
      <w:r w:rsidRPr="4E6D18C1">
        <w:rPr>
          <w:rFonts w:ascii="Daytona" w:hAnsi="Daytona"/>
        </w:rPr>
        <w:t xml:space="preserve"> es suficiente?</w:t>
      </w:r>
      <w:bookmarkEnd w:id="39"/>
      <w:bookmarkEnd w:id="40"/>
      <w:bookmarkEnd w:id="41"/>
      <w:bookmarkEnd w:id="42"/>
      <w:bookmarkEnd w:id="43"/>
      <w:bookmarkEnd w:id="44"/>
      <w:bookmarkEnd w:id="45"/>
      <w:bookmarkEnd w:id="46"/>
    </w:p>
    <w:p w14:paraId="07A791F7" w14:textId="77777777" w:rsidR="00401553" w:rsidRPr="00401553" w:rsidRDefault="00401553" w:rsidP="00401553">
      <w:pPr>
        <w:rPr>
          <w:rFonts w:ascii="Daytona" w:hAnsi="Daytona"/>
        </w:rPr>
      </w:pPr>
      <w:r w:rsidRPr="00401553">
        <w:rPr>
          <w:rFonts w:ascii="Daytona" w:hAnsi="Daytona"/>
        </w:rPr>
        <w:t xml:space="preserve">El </w:t>
      </w:r>
      <w:proofErr w:type="spellStart"/>
      <w:r w:rsidRPr="00401553">
        <w:rPr>
          <w:rFonts w:ascii="Daytona" w:hAnsi="Daytona"/>
        </w:rPr>
        <w:t>testing</w:t>
      </w:r>
      <w:proofErr w:type="spellEnd"/>
      <w:r w:rsidRPr="00401553">
        <w:rPr>
          <w:rFonts w:ascii="Daytona" w:hAnsi="Daytona"/>
        </w:rPr>
        <w:t xml:space="preserve"> exhaustivo de todo el programa es imposible por la cantidad de tiempo que requiere. Por ello, se deberá definir cuándo termina el proceso de pruebas y se considere suficiente.</w:t>
      </w:r>
    </w:p>
    <w:p w14:paraId="5B5450ED" w14:textId="18C38734" w:rsidR="00401553" w:rsidRPr="00401553" w:rsidRDefault="156DAAAD" w:rsidP="00401553">
      <w:pPr>
        <w:rPr>
          <w:rFonts w:ascii="Daytona" w:hAnsi="Daytona"/>
        </w:rPr>
      </w:pPr>
      <w:r w:rsidRPr="4E6D18C1">
        <w:rPr>
          <w:rFonts w:ascii="Daytona" w:hAnsi="Daytona"/>
        </w:rPr>
        <w:t xml:space="preserve">La definición del momento en que se deja de hacer </w:t>
      </w:r>
      <w:proofErr w:type="spellStart"/>
      <w:r w:rsidRPr="4E6D18C1">
        <w:rPr>
          <w:rFonts w:ascii="Daytona" w:hAnsi="Daytona"/>
        </w:rPr>
        <w:t>testing</w:t>
      </w:r>
      <w:proofErr w:type="spellEnd"/>
      <w:r w:rsidRPr="4E6D18C1">
        <w:rPr>
          <w:rFonts w:ascii="Daytona" w:hAnsi="Daytona"/>
        </w:rPr>
        <w:t xml:space="preserve"> depende del nivel de riesgo o costo asociado al proyecto.</w:t>
      </w:r>
      <w:r w:rsidR="584AAA92" w:rsidRPr="4E6D18C1">
        <w:rPr>
          <w:rFonts w:ascii="Daytona" w:hAnsi="Daytona"/>
        </w:rPr>
        <w:t xml:space="preserve"> Los riesgos permiten definir prioridades de que se debe testear primero y con qué esfuerzo.</w:t>
      </w:r>
    </w:p>
    <w:p w14:paraId="66726DAB" w14:textId="5182C9C8" w:rsidR="707B5DBC" w:rsidRDefault="707B5DBC" w:rsidP="394C1707">
      <w:pPr>
        <w:spacing w:after="0"/>
        <w:rPr>
          <w:rFonts w:ascii="Daytona" w:hAnsi="Daytona"/>
        </w:rPr>
      </w:pPr>
      <w:r w:rsidRPr="394C1707">
        <w:rPr>
          <w:rFonts w:ascii="Daytona" w:hAnsi="Daytona"/>
        </w:rPr>
        <w:t xml:space="preserve">El criterio de aceptación se utiliza normalmente para decidir si una determinada fase de </w:t>
      </w:r>
      <w:proofErr w:type="spellStart"/>
      <w:r w:rsidRPr="394C1707">
        <w:rPr>
          <w:rFonts w:ascii="Daytona" w:hAnsi="Daytona"/>
        </w:rPr>
        <w:t>testing</w:t>
      </w:r>
      <w:proofErr w:type="spellEnd"/>
      <w:r w:rsidRPr="394C1707">
        <w:rPr>
          <w:rFonts w:ascii="Daytona" w:hAnsi="Daytona"/>
        </w:rPr>
        <w:t xml:space="preserve"> ha sido completada. Este puede ser definido en términos de:</w:t>
      </w:r>
    </w:p>
    <w:p w14:paraId="6509C869" w14:textId="654BF41F" w:rsidR="707B5DBC" w:rsidRDefault="707B5DBC" w:rsidP="394C1707">
      <w:pPr>
        <w:pStyle w:val="Prrafodelista"/>
        <w:numPr>
          <w:ilvl w:val="0"/>
          <w:numId w:val="1"/>
        </w:numPr>
        <w:spacing w:after="0"/>
      </w:pPr>
      <w:r w:rsidRPr="394C1707">
        <w:rPr>
          <w:rFonts w:ascii="Daytona" w:hAnsi="Daytona"/>
        </w:rPr>
        <w:t>Costos</w:t>
      </w:r>
    </w:p>
    <w:p w14:paraId="3A98E432" w14:textId="2BB560DF" w:rsidR="707B5DBC" w:rsidRDefault="707B5DBC" w:rsidP="394C1707">
      <w:pPr>
        <w:pStyle w:val="Prrafodelista"/>
        <w:numPr>
          <w:ilvl w:val="0"/>
          <w:numId w:val="1"/>
        </w:numPr>
        <w:spacing w:after="0"/>
      </w:pPr>
      <w:r w:rsidRPr="394C1707">
        <w:rPr>
          <w:rFonts w:ascii="Daytona" w:hAnsi="Daytona"/>
        </w:rPr>
        <w:t xml:space="preserve">% de </w:t>
      </w:r>
      <w:proofErr w:type="spellStart"/>
      <w:r w:rsidRPr="394C1707">
        <w:rPr>
          <w:rFonts w:ascii="Daytona" w:hAnsi="Daytona"/>
        </w:rPr>
        <w:t>tests</w:t>
      </w:r>
      <w:proofErr w:type="spellEnd"/>
      <w:r w:rsidRPr="394C1707">
        <w:rPr>
          <w:rFonts w:ascii="Daytona" w:hAnsi="Daytona"/>
        </w:rPr>
        <w:t xml:space="preserve"> corridos sin fallas</w:t>
      </w:r>
    </w:p>
    <w:p w14:paraId="403B59FA" w14:textId="0669F673" w:rsidR="707B5DBC" w:rsidRDefault="707B5DBC" w:rsidP="394C1707">
      <w:pPr>
        <w:pStyle w:val="Prrafodelista"/>
        <w:numPr>
          <w:ilvl w:val="0"/>
          <w:numId w:val="1"/>
        </w:numPr>
        <w:spacing w:after="0"/>
      </w:pPr>
      <w:r w:rsidRPr="394C1707">
        <w:rPr>
          <w:rFonts w:ascii="Daytona" w:hAnsi="Daytona"/>
        </w:rPr>
        <w:t>Inexistencia de defectos de una determinada severidad.</w:t>
      </w:r>
    </w:p>
    <w:p w14:paraId="0FBADFAF" w14:textId="02DA1CE9" w:rsidR="707B5DBC" w:rsidRDefault="707B5DBC" w:rsidP="394C1707">
      <w:pPr>
        <w:pStyle w:val="Prrafodelista"/>
        <w:numPr>
          <w:ilvl w:val="0"/>
          <w:numId w:val="1"/>
        </w:numPr>
        <w:spacing w:after="0"/>
      </w:pPr>
      <w:r w:rsidRPr="394C1707">
        <w:rPr>
          <w:rFonts w:ascii="Daytona" w:hAnsi="Daytona"/>
        </w:rPr>
        <w:t>Pasa exitosamente el conjunto de pruebas diseñado y la cobertura estructural.</w:t>
      </w:r>
    </w:p>
    <w:p w14:paraId="1EE153D3" w14:textId="69AC0582" w:rsidR="707B5DBC" w:rsidRDefault="707B5DBC" w:rsidP="394C1707">
      <w:pPr>
        <w:pStyle w:val="Prrafodelista"/>
        <w:numPr>
          <w:ilvl w:val="0"/>
          <w:numId w:val="1"/>
        </w:numPr>
        <w:spacing w:after="0"/>
      </w:pPr>
      <w:r w:rsidRPr="394C1707">
        <w:rPr>
          <w:rFonts w:ascii="Daytona" w:hAnsi="Daytona"/>
        </w:rPr>
        <w:t xml:space="preserve">Good </w:t>
      </w:r>
      <w:proofErr w:type="spellStart"/>
      <w:r w:rsidRPr="394C1707">
        <w:rPr>
          <w:rFonts w:ascii="Daytona" w:hAnsi="Daytona"/>
        </w:rPr>
        <w:t>Enough</w:t>
      </w:r>
      <w:proofErr w:type="spellEnd"/>
      <w:r w:rsidRPr="394C1707">
        <w:rPr>
          <w:rFonts w:ascii="Daytona" w:hAnsi="Daytona"/>
        </w:rPr>
        <w:t>: Cierta cantidad de fallas no críticas es aceptable.</w:t>
      </w:r>
    </w:p>
    <w:p w14:paraId="79214831" w14:textId="34CD00E9" w:rsidR="707B5DBC" w:rsidRDefault="707B5DBC" w:rsidP="394C1707">
      <w:pPr>
        <w:pStyle w:val="Prrafodelista"/>
        <w:numPr>
          <w:ilvl w:val="0"/>
          <w:numId w:val="1"/>
        </w:numPr>
        <w:spacing w:after="0"/>
        <w:rPr>
          <w:rFonts w:ascii="Daytona" w:hAnsi="Daytona"/>
        </w:rPr>
      </w:pPr>
      <w:r w:rsidRPr="394C1707">
        <w:rPr>
          <w:rFonts w:ascii="Daytona" w:hAnsi="Daytona"/>
        </w:rPr>
        <w:t>Defectos detectados es similar a la cantidad de defectos estimados.</w:t>
      </w:r>
    </w:p>
    <w:p w14:paraId="07FD2C91" w14:textId="60F55794" w:rsidR="1F3641FB" w:rsidRDefault="1F3641FB" w:rsidP="4722FEFB">
      <w:pPr>
        <w:spacing w:after="0"/>
        <w:rPr>
          <w:rFonts w:ascii="Daytona" w:hAnsi="Daytona"/>
        </w:rPr>
      </w:pPr>
      <w:r w:rsidRPr="4722FEFB">
        <w:rPr>
          <w:rFonts w:ascii="Daytona" w:hAnsi="Daytona"/>
        </w:rPr>
        <w:t xml:space="preserve">El criterio de aceptación sirve para definir y negociar en ágil con el </w:t>
      </w:r>
      <w:proofErr w:type="spellStart"/>
      <w:r w:rsidRPr="4722FEFB">
        <w:rPr>
          <w:rFonts w:ascii="Daytona" w:hAnsi="Daytona"/>
        </w:rPr>
        <w:t>Product</w:t>
      </w:r>
      <w:proofErr w:type="spellEnd"/>
      <w:r w:rsidRPr="4722FEFB">
        <w:rPr>
          <w:rFonts w:ascii="Daytona" w:hAnsi="Daytona"/>
        </w:rPr>
        <w:t xml:space="preserve"> </w:t>
      </w:r>
      <w:proofErr w:type="spellStart"/>
      <w:r w:rsidRPr="4722FEFB">
        <w:rPr>
          <w:rFonts w:ascii="Daytona" w:hAnsi="Daytona"/>
        </w:rPr>
        <w:t>Owner</w:t>
      </w:r>
      <w:proofErr w:type="spellEnd"/>
      <w:r w:rsidRPr="4722FEFB">
        <w:rPr>
          <w:rFonts w:ascii="Daytona" w:hAnsi="Daytona"/>
        </w:rPr>
        <w:t xml:space="preserve"> y en tradicional con el Líder del Proyecto a cu</w:t>
      </w:r>
      <w:r w:rsidR="1EC6EF0A" w:rsidRPr="4722FEFB">
        <w:rPr>
          <w:rFonts w:ascii="Daytona" w:hAnsi="Daytona"/>
        </w:rPr>
        <w:t>ántos defectos son aceptables para terminar.</w:t>
      </w:r>
    </w:p>
    <w:p w14:paraId="2D982D15" w14:textId="1B346A54" w:rsidR="394C1707" w:rsidRDefault="394C1707" w:rsidP="394C1707">
      <w:pPr>
        <w:spacing w:after="0"/>
        <w:rPr>
          <w:rFonts w:ascii="Daytona" w:hAnsi="Daytona"/>
        </w:rPr>
      </w:pPr>
    </w:p>
    <w:p w14:paraId="31DF32CC" w14:textId="43181D16" w:rsidR="00913415" w:rsidRPr="007852C1" w:rsidRDefault="5666AE51" w:rsidP="007852C1">
      <w:pPr>
        <w:pStyle w:val="Ttulo2"/>
        <w:rPr>
          <w:rFonts w:ascii="Daytona" w:hAnsi="Daytona"/>
        </w:rPr>
      </w:pPr>
      <w:bookmarkStart w:id="47" w:name="_Toc366289148"/>
      <w:bookmarkStart w:id="48" w:name="_Toc1633186943"/>
      <w:bookmarkStart w:id="49" w:name="_Toc735200837"/>
      <w:bookmarkStart w:id="50" w:name="_Toc519358866"/>
      <w:bookmarkStart w:id="51" w:name="_Toc1742994310"/>
      <w:bookmarkStart w:id="52" w:name="_Toc117866043"/>
      <w:bookmarkStart w:id="53" w:name="_Toc1387735133"/>
      <w:bookmarkStart w:id="54" w:name="_Toc117866315"/>
      <w:r w:rsidRPr="4E6D18C1">
        <w:rPr>
          <w:rFonts w:ascii="Daytona" w:hAnsi="Daytona"/>
        </w:rPr>
        <w:t>Conceptos importantes</w:t>
      </w:r>
      <w:bookmarkEnd w:id="47"/>
      <w:bookmarkEnd w:id="48"/>
      <w:bookmarkEnd w:id="49"/>
      <w:bookmarkEnd w:id="50"/>
      <w:bookmarkEnd w:id="51"/>
      <w:bookmarkEnd w:id="52"/>
      <w:bookmarkEnd w:id="53"/>
      <w:bookmarkEnd w:id="54"/>
    </w:p>
    <w:p w14:paraId="532B54D2" w14:textId="43181D16" w:rsidR="00913415" w:rsidRPr="007852C1" w:rsidRDefault="5666AE51" w:rsidP="007852C1">
      <w:pPr>
        <w:pStyle w:val="Ttulo3"/>
        <w:rPr>
          <w:rFonts w:ascii="Daytona" w:hAnsi="Daytona"/>
        </w:rPr>
      </w:pPr>
      <w:bookmarkStart w:id="55" w:name="_Toc28626781"/>
      <w:bookmarkStart w:id="56" w:name="_Toc2144026397"/>
      <w:bookmarkStart w:id="57" w:name="_Toc336732360"/>
      <w:bookmarkStart w:id="58" w:name="_Toc1309296463"/>
      <w:bookmarkStart w:id="59" w:name="_Toc1835916259"/>
      <w:bookmarkStart w:id="60" w:name="_Toc117866044"/>
      <w:bookmarkStart w:id="61" w:name="_Toc1473058124"/>
      <w:bookmarkStart w:id="62" w:name="_Toc117866316"/>
      <w:r w:rsidRPr="4E6D18C1">
        <w:rPr>
          <w:rFonts w:ascii="Daytona" w:hAnsi="Daytona"/>
        </w:rPr>
        <w:t>Defectos vs Errores</w:t>
      </w:r>
      <w:bookmarkEnd w:id="55"/>
      <w:bookmarkEnd w:id="56"/>
      <w:bookmarkEnd w:id="57"/>
      <w:bookmarkEnd w:id="58"/>
      <w:bookmarkEnd w:id="59"/>
      <w:bookmarkEnd w:id="60"/>
      <w:bookmarkEnd w:id="61"/>
      <w:bookmarkEnd w:id="62"/>
    </w:p>
    <w:p w14:paraId="01131103" w14:textId="37FDC835" w:rsidR="007852C1" w:rsidRDefault="007852C1" w:rsidP="007852C1">
      <w:pPr>
        <w:spacing w:after="0"/>
        <w:rPr>
          <w:rFonts w:ascii="Daytona" w:hAnsi="Daytona"/>
        </w:rPr>
      </w:pPr>
      <w:r>
        <w:rPr>
          <w:rFonts w:ascii="Daytona" w:hAnsi="Daytona"/>
        </w:rPr>
        <w:t>La distinción entre un error y un defecto depende del momento en el que se encuentra el mismo.</w:t>
      </w:r>
    </w:p>
    <w:p w14:paraId="1DF66A54" w14:textId="11C0EEFE" w:rsidR="007852C1" w:rsidRDefault="624D3903" w:rsidP="001B65A5">
      <w:pPr>
        <w:pStyle w:val="Prrafodelista"/>
        <w:numPr>
          <w:ilvl w:val="0"/>
          <w:numId w:val="29"/>
        </w:numPr>
        <w:spacing w:after="0"/>
        <w:rPr>
          <w:rFonts w:ascii="Daytona" w:hAnsi="Daytona"/>
        </w:rPr>
      </w:pPr>
      <w:r w:rsidRPr="53E97446">
        <w:rPr>
          <w:rFonts w:ascii="Daytona" w:hAnsi="Daytona"/>
          <w:b/>
        </w:rPr>
        <w:t>Error</w:t>
      </w:r>
      <w:r w:rsidRPr="4E6D18C1">
        <w:rPr>
          <w:rFonts w:ascii="Daytona" w:hAnsi="Daytona"/>
        </w:rPr>
        <w:t>: se encuentra durante la implementación, en el entorno de desarrollo. Son propios de la etapa en la que se está desarrollando (el producto de trabajo actual)</w:t>
      </w:r>
    </w:p>
    <w:p w14:paraId="10368CA5" w14:textId="44F5CD2A" w:rsidR="007852C1" w:rsidRDefault="53732352" w:rsidP="001B65A5">
      <w:pPr>
        <w:pStyle w:val="Prrafodelista"/>
        <w:numPr>
          <w:ilvl w:val="0"/>
          <w:numId w:val="29"/>
        </w:numPr>
        <w:spacing w:after="0"/>
        <w:rPr>
          <w:rFonts w:ascii="Daytona" w:hAnsi="Daytona"/>
        </w:rPr>
      </w:pPr>
      <w:r w:rsidRPr="53E97446">
        <w:rPr>
          <w:rFonts w:ascii="Daytona" w:hAnsi="Daytona"/>
          <w:b/>
        </w:rPr>
        <w:lastRenderedPageBreak/>
        <w:t>Defecto</w:t>
      </w:r>
      <w:r w:rsidRPr="53732352">
        <w:rPr>
          <w:rFonts w:ascii="Daytona" w:hAnsi="Daytona"/>
        </w:rPr>
        <w:t>: se encuentra posterior a la implementación, en un entorno posterior a desarrollo (como entorno de pruebas, preproducción o producción, siendo los últimos los más graves). Es más costoso corregirlo, ya que se deben corregir aspectos anteriores al SW, que pueden afectar al desarrollo posterior de la falla.</w:t>
      </w:r>
      <w:r w:rsidR="1AA05B6E" w:rsidRPr="74FE46CB">
        <w:rPr>
          <w:rFonts w:ascii="Daytona" w:hAnsi="Daytona"/>
        </w:rPr>
        <w:t xml:space="preserve"> Un defecto si no se puede reproducir, no es un defecto.</w:t>
      </w:r>
    </w:p>
    <w:p w14:paraId="18B7E206" w14:textId="40D11605" w:rsidR="007852C1" w:rsidRDefault="007852C1" w:rsidP="007852C1">
      <w:pPr>
        <w:spacing w:after="0"/>
        <w:rPr>
          <w:rFonts w:ascii="Daytona" w:hAnsi="Daytona"/>
        </w:rPr>
      </w:pPr>
      <w:r>
        <w:rPr>
          <w:rFonts w:ascii="Daytona" w:hAnsi="Daytona"/>
        </w:rPr>
        <w:t>Falla: es un mal funcionamiento en el sistema, pero no todos los errores o defectos son fallas. Por ejemplo, un error de ortografía o cosmético puede no ser una falla.</w:t>
      </w:r>
    </w:p>
    <w:p w14:paraId="68682633" w14:textId="1BB14228" w:rsidR="007852C1" w:rsidRDefault="007852C1" w:rsidP="007852C1">
      <w:pPr>
        <w:spacing w:after="0"/>
        <w:rPr>
          <w:rFonts w:ascii="Daytona" w:hAnsi="Daytona"/>
        </w:rPr>
      </w:pPr>
      <w:r>
        <w:rPr>
          <w:rFonts w:ascii="Daytona" w:hAnsi="Daytona"/>
        </w:rPr>
        <w:t>A los defectos se les asigna una severidad y una prioridad. Estas no tienen una relación fija o constante (una severidad alta no necesariamente implica una prioridad alta).</w:t>
      </w:r>
    </w:p>
    <w:p w14:paraId="6432F133" w14:textId="19FC7615" w:rsidR="007852C1" w:rsidRDefault="007852C1" w:rsidP="001B65A5">
      <w:pPr>
        <w:pStyle w:val="Prrafodelista"/>
        <w:numPr>
          <w:ilvl w:val="0"/>
          <w:numId w:val="30"/>
        </w:numPr>
        <w:spacing w:after="0"/>
        <w:rPr>
          <w:rFonts w:ascii="Daytona" w:hAnsi="Daytona"/>
        </w:rPr>
      </w:pPr>
      <w:r w:rsidRPr="007852C1">
        <w:rPr>
          <w:rFonts w:ascii="Daytona" w:hAnsi="Daytona"/>
        </w:rPr>
        <w:t>Severidad:</w:t>
      </w:r>
      <w:r>
        <w:rPr>
          <w:rFonts w:ascii="Daytona" w:hAnsi="Daytona"/>
        </w:rPr>
        <w:t xml:space="preserve"> representa cuán grave es el defecto.</w:t>
      </w:r>
    </w:p>
    <w:p w14:paraId="054AC74B" w14:textId="38F0C415" w:rsidR="007852C1" w:rsidRDefault="007852C1" w:rsidP="001B65A5">
      <w:pPr>
        <w:pStyle w:val="Prrafodelista"/>
        <w:numPr>
          <w:ilvl w:val="0"/>
          <w:numId w:val="30"/>
        </w:numPr>
        <w:spacing w:after="0"/>
        <w:rPr>
          <w:rFonts w:ascii="Daytona" w:hAnsi="Daytona"/>
        </w:rPr>
      </w:pPr>
      <w:r>
        <w:rPr>
          <w:rFonts w:ascii="Daytona" w:hAnsi="Daytona"/>
        </w:rPr>
        <w:t>Prioridad: está más relacionada con el negocio, y representa cuánto le complica al usuario utilizar el sistema.</w:t>
      </w:r>
    </w:p>
    <w:tbl>
      <w:tblPr>
        <w:tblStyle w:val="Tablaconcuadrcula"/>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none" w:sz="4" w:space="0" w:color="000000" w:themeColor="text1"/>
          <w:insideV w:val="none" w:sz="4" w:space="0" w:color="000000" w:themeColor="text1"/>
        </w:tblBorders>
        <w:tblLook w:val="04A0" w:firstRow="1" w:lastRow="0" w:firstColumn="1" w:lastColumn="0" w:noHBand="0" w:noVBand="1"/>
      </w:tblPr>
      <w:tblGrid>
        <w:gridCol w:w="5228"/>
        <w:gridCol w:w="5228"/>
      </w:tblGrid>
      <w:tr w:rsidR="007852C1" w14:paraId="16B41235" w14:textId="77777777" w:rsidTr="1980E739">
        <w:trPr>
          <w:jc w:val="center"/>
        </w:trPr>
        <w:tc>
          <w:tcPr>
            <w:tcW w:w="5228" w:type="dxa"/>
            <w:vAlign w:val="center"/>
          </w:tcPr>
          <w:p w14:paraId="174F8C7C" w14:textId="729DB0F0" w:rsidR="007852C1" w:rsidRPr="007852C1" w:rsidRDefault="007852C1" w:rsidP="1980E739">
            <w:pPr>
              <w:ind w:left="708"/>
              <w:rPr>
                <w:rFonts w:ascii="Daytona" w:hAnsi="Daytona"/>
                <w:b/>
                <w:bCs/>
              </w:rPr>
            </w:pPr>
            <w:r w:rsidRPr="1980E739">
              <w:rPr>
                <w:rFonts w:ascii="Daytona" w:hAnsi="Daytona"/>
                <w:b/>
                <w:bCs/>
                <w:u w:val="single"/>
              </w:rPr>
              <w:t>Severidad</w:t>
            </w:r>
          </w:p>
        </w:tc>
        <w:tc>
          <w:tcPr>
            <w:tcW w:w="5228" w:type="dxa"/>
            <w:vAlign w:val="center"/>
          </w:tcPr>
          <w:p w14:paraId="61CD293E" w14:textId="21D63574" w:rsidR="007852C1" w:rsidRPr="007852C1" w:rsidRDefault="007852C1" w:rsidP="1980E739">
            <w:pPr>
              <w:ind w:left="708"/>
              <w:rPr>
                <w:rFonts w:ascii="Daytona" w:hAnsi="Daytona"/>
                <w:b/>
                <w:bCs/>
              </w:rPr>
            </w:pPr>
            <w:r w:rsidRPr="1980E739">
              <w:rPr>
                <w:rFonts w:ascii="Daytona" w:hAnsi="Daytona"/>
                <w:b/>
                <w:bCs/>
                <w:u w:val="single"/>
              </w:rPr>
              <w:t>Prioridad</w:t>
            </w:r>
          </w:p>
        </w:tc>
      </w:tr>
      <w:tr w:rsidR="007852C1" w14:paraId="07D60A59" w14:textId="77777777" w:rsidTr="1980E739">
        <w:trPr>
          <w:jc w:val="center"/>
        </w:trPr>
        <w:tc>
          <w:tcPr>
            <w:tcW w:w="5228" w:type="dxa"/>
            <w:vAlign w:val="center"/>
          </w:tcPr>
          <w:p w14:paraId="052D4241" w14:textId="77777777" w:rsidR="007852C1" w:rsidRDefault="007852C1" w:rsidP="001B65A5">
            <w:pPr>
              <w:pStyle w:val="Prrafodelista"/>
              <w:numPr>
                <w:ilvl w:val="0"/>
                <w:numId w:val="31"/>
              </w:numPr>
              <w:rPr>
                <w:rFonts w:ascii="Daytona" w:hAnsi="Daytona"/>
              </w:rPr>
            </w:pPr>
            <w:r w:rsidRPr="1980E739">
              <w:rPr>
                <w:rFonts w:ascii="Daytona" w:hAnsi="Daytona"/>
              </w:rPr>
              <w:t>Bloqueante</w:t>
            </w:r>
          </w:p>
          <w:p w14:paraId="4AAEAACB" w14:textId="77777777" w:rsidR="007852C1" w:rsidRDefault="007852C1" w:rsidP="001B65A5">
            <w:pPr>
              <w:pStyle w:val="Prrafodelista"/>
              <w:numPr>
                <w:ilvl w:val="0"/>
                <w:numId w:val="31"/>
              </w:numPr>
              <w:rPr>
                <w:rFonts w:ascii="Daytona" w:hAnsi="Daytona"/>
              </w:rPr>
            </w:pPr>
            <w:r w:rsidRPr="1980E739">
              <w:rPr>
                <w:rFonts w:ascii="Daytona" w:hAnsi="Daytona"/>
              </w:rPr>
              <w:t>Crítico</w:t>
            </w:r>
          </w:p>
          <w:p w14:paraId="0FD78B32" w14:textId="77777777" w:rsidR="007852C1" w:rsidRDefault="007852C1" w:rsidP="001B65A5">
            <w:pPr>
              <w:pStyle w:val="Prrafodelista"/>
              <w:numPr>
                <w:ilvl w:val="0"/>
                <w:numId w:val="31"/>
              </w:numPr>
              <w:rPr>
                <w:rFonts w:ascii="Daytona" w:hAnsi="Daytona"/>
              </w:rPr>
            </w:pPr>
            <w:r w:rsidRPr="1980E739">
              <w:rPr>
                <w:rFonts w:ascii="Daytona" w:hAnsi="Daytona"/>
              </w:rPr>
              <w:t>Mayor</w:t>
            </w:r>
          </w:p>
          <w:p w14:paraId="4EA8EA16" w14:textId="77777777" w:rsidR="007852C1" w:rsidRDefault="007852C1" w:rsidP="001B65A5">
            <w:pPr>
              <w:pStyle w:val="Prrafodelista"/>
              <w:numPr>
                <w:ilvl w:val="0"/>
                <w:numId w:val="31"/>
              </w:numPr>
              <w:rPr>
                <w:rFonts w:ascii="Daytona" w:hAnsi="Daytona"/>
              </w:rPr>
            </w:pPr>
            <w:r w:rsidRPr="1980E739">
              <w:rPr>
                <w:rFonts w:ascii="Daytona" w:hAnsi="Daytona"/>
              </w:rPr>
              <w:t>Menor</w:t>
            </w:r>
          </w:p>
          <w:p w14:paraId="152B3733" w14:textId="067385CE" w:rsidR="007852C1" w:rsidRPr="007852C1" w:rsidRDefault="007852C1" w:rsidP="001B65A5">
            <w:pPr>
              <w:pStyle w:val="Prrafodelista"/>
              <w:numPr>
                <w:ilvl w:val="0"/>
                <w:numId w:val="31"/>
              </w:numPr>
              <w:rPr>
                <w:rFonts w:ascii="Daytona" w:hAnsi="Daytona"/>
              </w:rPr>
            </w:pPr>
            <w:r w:rsidRPr="1980E739">
              <w:rPr>
                <w:rFonts w:ascii="Daytona" w:hAnsi="Daytona"/>
              </w:rPr>
              <w:t>Cosmético</w:t>
            </w:r>
          </w:p>
        </w:tc>
        <w:tc>
          <w:tcPr>
            <w:tcW w:w="5228" w:type="dxa"/>
            <w:vAlign w:val="center"/>
          </w:tcPr>
          <w:p w14:paraId="09D90E64" w14:textId="77777777" w:rsidR="007852C1" w:rsidRDefault="007852C1" w:rsidP="001B65A5">
            <w:pPr>
              <w:pStyle w:val="Prrafodelista"/>
              <w:numPr>
                <w:ilvl w:val="0"/>
                <w:numId w:val="32"/>
              </w:numPr>
              <w:rPr>
                <w:rFonts w:ascii="Daytona" w:hAnsi="Daytona"/>
              </w:rPr>
            </w:pPr>
            <w:r w:rsidRPr="1980E739">
              <w:rPr>
                <w:rFonts w:ascii="Daytona" w:hAnsi="Daytona"/>
              </w:rPr>
              <w:t>Urgencia</w:t>
            </w:r>
          </w:p>
          <w:p w14:paraId="68302F78" w14:textId="77777777" w:rsidR="007852C1" w:rsidRDefault="007852C1" w:rsidP="001B65A5">
            <w:pPr>
              <w:pStyle w:val="Prrafodelista"/>
              <w:numPr>
                <w:ilvl w:val="0"/>
                <w:numId w:val="32"/>
              </w:numPr>
              <w:rPr>
                <w:rFonts w:ascii="Daytona" w:hAnsi="Daytona"/>
              </w:rPr>
            </w:pPr>
            <w:r w:rsidRPr="1980E739">
              <w:rPr>
                <w:rFonts w:ascii="Daytona" w:hAnsi="Daytona"/>
              </w:rPr>
              <w:t>Alta</w:t>
            </w:r>
          </w:p>
          <w:p w14:paraId="3180F08E" w14:textId="77777777" w:rsidR="007852C1" w:rsidRDefault="007852C1" w:rsidP="001B65A5">
            <w:pPr>
              <w:pStyle w:val="Prrafodelista"/>
              <w:numPr>
                <w:ilvl w:val="0"/>
                <w:numId w:val="32"/>
              </w:numPr>
              <w:rPr>
                <w:rFonts w:ascii="Daytona" w:hAnsi="Daytona"/>
              </w:rPr>
            </w:pPr>
            <w:r w:rsidRPr="1980E739">
              <w:rPr>
                <w:rFonts w:ascii="Daytona" w:hAnsi="Daytona"/>
              </w:rPr>
              <w:t>Media</w:t>
            </w:r>
          </w:p>
          <w:p w14:paraId="35F15EFE" w14:textId="5AB6916C" w:rsidR="007852C1" w:rsidRPr="007852C1" w:rsidRDefault="007852C1" w:rsidP="001B65A5">
            <w:pPr>
              <w:pStyle w:val="Prrafodelista"/>
              <w:numPr>
                <w:ilvl w:val="0"/>
                <w:numId w:val="32"/>
              </w:numPr>
              <w:rPr>
                <w:rFonts w:ascii="Daytona" w:hAnsi="Daytona"/>
              </w:rPr>
            </w:pPr>
            <w:r w:rsidRPr="1980E739">
              <w:rPr>
                <w:rFonts w:ascii="Daytona" w:hAnsi="Daytona"/>
              </w:rPr>
              <w:t>Baja</w:t>
            </w:r>
          </w:p>
        </w:tc>
      </w:tr>
    </w:tbl>
    <w:p w14:paraId="079F3439" w14:textId="5EF246B4" w:rsidR="007852C1" w:rsidRDefault="009018E4" w:rsidP="007852C1">
      <w:pPr>
        <w:spacing w:after="0"/>
        <w:rPr>
          <w:rFonts w:ascii="Daytona" w:hAnsi="Daytona"/>
        </w:rPr>
      </w:pPr>
      <w:r>
        <w:rPr>
          <w:rFonts w:ascii="Daytona" w:hAnsi="Daytona"/>
        </w:rPr>
        <w:t>Este es un ejemplo de severidades y prioridades, no siempre se representan de esta manera.</w:t>
      </w:r>
    </w:p>
    <w:p w14:paraId="0F8F637A" w14:textId="6B6F91A9" w:rsidR="009018E4" w:rsidRDefault="009018E4" w:rsidP="001B65A5">
      <w:pPr>
        <w:pStyle w:val="Prrafodelista"/>
        <w:numPr>
          <w:ilvl w:val="0"/>
          <w:numId w:val="33"/>
        </w:numPr>
        <w:spacing w:after="0"/>
        <w:rPr>
          <w:rFonts w:ascii="Daytona" w:hAnsi="Daytona"/>
        </w:rPr>
      </w:pPr>
      <w:r>
        <w:rPr>
          <w:rFonts w:ascii="Daytona" w:hAnsi="Daytona"/>
        </w:rPr>
        <w:t>B</w:t>
      </w:r>
      <w:r w:rsidRPr="009018E4">
        <w:rPr>
          <w:rFonts w:ascii="Daytona" w:hAnsi="Daytona"/>
        </w:rPr>
        <w:t xml:space="preserve">loqueante: </w:t>
      </w:r>
      <w:r>
        <w:rPr>
          <w:rFonts w:ascii="Daytona" w:hAnsi="Daytona"/>
        </w:rPr>
        <w:t>no permite continuar utilizando el sistema.</w:t>
      </w:r>
    </w:p>
    <w:p w14:paraId="105D2361" w14:textId="764FB8C0" w:rsidR="009018E4" w:rsidRDefault="009018E4" w:rsidP="001B65A5">
      <w:pPr>
        <w:pStyle w:val="Prrafodelista"/>
        <w:numPr>
          <w:ilvl w:val="0"/>
          <w:numId w:val="33"/>
        </w:numPr>
        <w:spacing w:after="0"/>
        <w:rPr>
          <w:rFonts w:ascii="Daytona" w:hAnsi="Daytona"/>
        </w:rPr>
      </w:pPr>
      <w:r>
        <w:rPr>
          <w:rFonts w:ascii="Daytona" w:hAnsi="Daytona"/>
        </w:rPr>
        <w:t>Crítico: devuelve malos resultados o mal funcionamiento y no se puede ejecutar la funcionalidad afectada (por ejemplo, no puedo inscribirme a una materia. No es bloqueante).</w:t>
      </w:r>
    </w:p>
    <w:p w14:paraId="61147DD9" w14:textId="4D16949A" w:rsidR="009018E4" w:rsidRDefault="009018E4" w:rsidP="001B65A5">
      <w:pPr>
        <w:pStyle w:val="Prrafodelista"/>
        <w:numPr>
          <w:ilvl w:val="0"/>
          <w:numId w:val="33"/>
        </w:numPr>
        <w:spacing w:after="0"/>
        <w:rPr>
          <w:rFonts w:ascii="Daytona" w:hAnsi="Daytona"/>
        </w:rPr>
      </w:pPr>
      <w:r>
        <w:rPr>
          <w:rFonts w:ascii="Daytona" w:hAnsi="Daytona"/>
        </w:rPr>
        <w:t>Mayor: no se “cuelga” pero el resultado es malo.</w:t>
      </w:r>
    </w:p>
    <w:p w14:paraId="241C7B73" w14:textId="0A0A307C" w:rsidR="009018E4" w:rsidRDefault="009018E4" w:rsidP="001B65A5">
      <w:pPr>
        <w:pStyle w:val="Prrafodelista"/>
        <w:numPr>
          <w:ilvl w:val="0"/>
          <w:numId w:val="33"/>
        </w:numPr>
        <w:spacing w:after="0"/>
        <w:rPr>
          <w:rFonts w:ascii="Daytona" w:hAnsi="Daytona"/>
        </w:rPr>
      </w:pPr>
      <w:r>
        <w:rPr>
          <w:rFonts w:ascii="Daytona" w:hAnsi="Daytona"/>
        </w:rPr>
        <w:t>Menor: puedo terminar la funcionalidad, pero hay alguna advertencia.</w:t>
      </w:r>
    </w:p>
    <w:p w14:paraId="43F2AAD0" w14:textId="3BBA5F72" w:rsidR="009018E4" w:rsidRPr="009018E4" w:rsidRDefault="009018E4" w:rsidP="001B65A5">
      <w:pPr>
        <w:pStyle w:val="Prrafodelista"/>
        <w:numPr>
          <w:ilvl w:val="0"/>
          <w:numId w:val="33"/>
        </w:numPr>
        <w:spacing w:after="0"/>
        <w:rPr>
          <w:rFonts w:ascii="Daytona" w:hAnsi="Daytona"/>
        </w:rPr>
      </w:pPr>
      <w:r>
        <w:rPr>
          <w:rFonts w:ascii="Daytona" w:hAnsi="Daytona"/>
        </w:rPr>
        <w:t>Cosmético: formateos, errores de ortografía, etc.</w:t>
      </w:r>
    </w:p>
    <w:p w14:paraId="595C44F3" w14:textId="43181D16" w:rsidR="00913415" w:rsidRDefault="5666AE51" w:rsidP="007852C1">
      <w:pPr>
        <w:pStyle w:val="Ttulo3"/>
        <w:rPr>
          <w:rFonts w:ascii="Daytona" w:hAnsi="Daytona"/>
        </w:rPr>
      </w:pPr>
      <w:bookmarkStart w:id="63" w:name="_Toc984352297"/>
      <w:bookmarkStart w:id="64" w:name="_Toc60488479"/>
      <w:bookmarkStart w:id="65" w:name="_Toc1481550677"/>
      <w:bookmarkStart w:id="66" w:name="_Toc1561787942"/>
      <w:bookmarkStart w:id="67" w:name="_Toc707795394"/>
      <w:bookmarkStart w:id="68" w:name="_Toc117866045"/>
      <w:bookmarkStart w:id="69" w:name="_Toc549649911"/>
      <w:bookmarkStart w:id="70" w:name="_Toc117866317"/>
      <w:r w:rsidRPr="4E6D18C1">
        <w:rPr>
          <w:rFonts w:ascii="Daytona" w:hAnsi="Daytona"/>
        </w:rPr>
        <w:t>Casos de prueba</w:t>
      </w:r>
      <w:bookmarkEnd w:id="63"/>
      <w:bookmarkEnd w:id="64"/>
      <w:bookmarkEnd w:id="65"/>
      <w:bookmarkEnd w:id="66"/>
      <w:bookmarkEnd w:id="67"/>
      <w:bookmarkEnd w:id="68"/>
      <w:bookmarkEnd w:id="69"/>
      <w:bookmarkEnd w:id="70"/>
    </w:p>
    <w:p w14:paraId="12E9429D" w14:textId="6D409436" w:rsidR="009018E4" w:rsidRDefault="53732352" w:rsidP="009018E4">
      <w:pPr>
        <w:spacing w:after="0"/>
        <w:rPr>
          <w:rFonts w:ascii="Daytona" w:hAnsi="Daytona"/>
        </w:rPr>
      </w:pPr>
      <w:r w:rsidRPr="53732352">
        <w:rPr>
          <w:rFonts w:ascii="Daytona" w:hAnsi="Daytona"/>
        </w:rPr>
        <w:t>Son una secuencia de pasos que hay que seguir para obtener un resultado esperado, y se tienen que dar ciertas condiciones previas que fijan una situación para que se pueda ejecutar la prueba.</w:t>
      </w:r>
    </w:p>
    <w:p w14:paraId="410320C7" w14:textId="227E3FEE" w:rsidR="009018E4" w:rsidRDefault="53732352" w:rsidP="53732352">
      <w:pPr>
        <w:spacing w:after="0"/>
      </w:pPr>
      <w:r w:rsidRPr="53732352">
        <w:rPr>
          <w:rFonts w:ascii="Daytona" w:eastAsia="Daytona" w:hAnsi="Daytona" w:cs="Daytona"/>
        </w:rPr>
        <w:t>Son el conjunto de instrucciones que definen que se debe hacer, bajo un conjunto de condiciones y variables de entorno, para obtener un resultado esperado.</w:t>
      </w:r>
    </w:p>
    <w:p w14:paraId="6182D84C" w14:textId="23F8A2A7" w:rsidR="009018E4" w:rsidRDefault="003D1234" w:rsidP="53732352">
      <w:pPr>
        <w:spacing w:after="0"/>
        <w:rPr>
          <w:rFonts w:ascii="Daytona" w:hAnsi="Daytona"/>
        </w:rPr>
      </w:pPr>
      <w:r>
        <w:rPr>
          <w:rFonts w:ascii="Daytona" w:eastAsia="Daytona" w:hAnsi="Daytona" w:cs="Daytona"/>
        </w:rPr>
        <w:t>Es</w:t>
      </w:r>
      <w:r w:rsidR="624D3903">
        <w:rPr>
          <w:rFonts w:ascii="Daytona" w:eastAsia="Daytona" w:hAnsi="Daytona" w:cs="Daytona"/>
        </w:rPr>
        <w:t xml:space="preserve"> e</w:t>
      </w:r>
      <w:r w:rsidR="624D3903" w:rsidRPr="4E6D18C1">
        <w:rPr>
          <w:rFonts w:ascii="Daytona" w:hAnsi="Daytona"/>
        </w:rPr>
        <w:t xml:space="preserve">l artefacto más importante del </w:t>
      </w:r>
      <w:proofErr w:type="spellStart"/>
      <w:r w:rsidR="624D3903" w:rsidRPr="4E6D18C1">
        <w:rPr>
          <w:rFonts w:ascii="Daytona" w:hAnsi="Daytona"/>
        </w:rPr>
        <w:t>Testing</w:t>
      </w:r>
      <w:proofErr w:type="spellEnd"/>
      <w:r w:rsidR="624D3903" w:rsidRPr="4E6D18C1">
        <w:rPr>
          <w:rFonts w:ascii="Daytona" w:hAnsi="Daytona"/>
        </w:rPr>
        <w:t xml:space="preserve">. Este se hace una vez, pero sirve para realizar infinitas pruebas, debiendo obtener en </w:t>
      </w:r>
      <w:proofErr w:type="gramStart"/>
      <w:r w:rsidR="624D3903" w:rsidRPr="4E6D18C1">
        <w:rPr>
          <w:rFonts w:ascii="Daytona" w:hAnsi="Daytona"/>
        </w:rPr>
        <w:t>todas el mismo resultado esperado</w:t>
      </w:r>
      <w:proofErr w:type="gramEnd"/>
      <w:r w:rsidR="624D3903" w:rsidRPr="4E6D18C1">
        <w:rPr>
          <w:rFonts w:ascii="Daytona" w:hAnsi="Daytona"/>
        </w:rPr>
        <w:t>.</w:t>
      </w:r>
    </w:p>
    <w:p w14:paraId="704C7652" w14:textId="4C6A0CE2" w:rsidR="009018E4" w:rsidRDefault="009018E4" w:rsidP="009018E4">
      <w:pPr>
        <w:spacing w:after="0"/>
        <w:rPr>
          <w:rFonts w:ascii="Daytona" w:hAnsi="Daytona"/>
        </w:rPr>
      </w:pPr>
      <w:r>
        <w:rPr>
          <w:rFonts w:ascii="Daytona" w:hAnsi="Daytona"/>
        </w:rPr>
        <w:t>Se trata de minimizar la cantidad de casos de prueba maximizando la cantidad de defectos encontrados.</w:t>
      </w:r>
    </w:p>
    <w:p w14:paraId="1B7D13F1" w14:textId="0B3980E3" w:rsidR="009018E4" w:rsidRDefault="009018E4" w:rsidP="009018E4">
      <w:pPr>
        <w:spacing w:after="0"/>
        <w:rPr>
          <w:rFonts w:ascii="Daytona" w:hAnsi="Daytona"/>
        </w:rPr>
      </w:pPr>
      <w:r>
        <w:rPr>
          <w:rFonts w:ascii="Daytona" w:hAnsi="Daytona"/>
        </w:rPr>
        <w:t xml:space="preserve">El objetivo de los casos de prueba es descubrir </w:t>
      </w:r>
      <w:r w:rsidR="6895FFAE" w:rsidRPr="36D183C4">
        <w:rPr>
          <w:rFonts w:ascii="Daytona" w:hAnsi="Daytona"/>
        </w:rPr>
        <w:t>defectos</w:t>
      </w:r>
      <w:r w:rsidRPr="5D4240E4">
        <w:rPr>
          <w:rFonts w:ascii="Daytona" w:hAnsi="Daytona"/>
        </w:rPr>
        <w:t>.</w:t>
      </w:r>
    </w:p>
    <w:p w14:paraId="74FC42AB" w14:textId="22F0B172" w:rsidR="009018E4" w:rsidRPr="009018E4" w:rsidRDefault="53732352" w:rsidP="009018E4">
      <w:pPr>
        <w:spacing w:after="0"/>
        <w:rPr>
          <w:rFonts w:ascii="Daytona" w:hAnsi="Daytona"/>
        </w:rPr>
      </w:pPr>
      <w:r w:rsidRPr="53732352">
        <w:rPr>
          <w:rFonts w:ascii="Daytona" w:hAnsi="Daytona"/>
        </w:rPr>
        <w:t>Los casos de prueba salen de los requerimientos</w:t>
      </w:r>
      <w:r w:rsidR="006C7617">
        <w:rPr>
          <w:rFonts w:ascii="Daytona" w:hAnsi="Daytona"/>
        </w:rPr>
        <w:t>, permitiendo hacer tanto la verificación como la validación</w:t>
      </w:r>
      <w:r w:rsidRPr="53732352">
        <w:rPr>
          <w:rFonts w:ascii="Daytona" w:hAnsi="Daytona"/>
        </w:rPr>
        <w:t>.</w:t>
      </w:r>
    </w:p>
    <w:p w14:paraId="2F21FEA6" w14:textId="70CC913E" w:rsidR="53732352" w:rsidRDefault="53732352" w:rsidP="53732352">
      <w:pPr>
        <w:spacing w:after="0"/>
      </w:pPr>
      <w:r w:rsidRPr="53732352">
        <w:rPr>
          <w:rFonts w:ascii="Daytona" w:eastAsia="Daytona" w:hAnsi="Daytona" w:cs="Daytona"/>
        </w:rPr>
        <w:lastRenderedPageBreak/>
        <w:t>Está compuesto por: un objetivo (lo que se desea controlar), condiciones de prueba (Datos de entrada y de entorno que deben estar presente para llevarse a cabo la prueba) y un resultado esperado.</w:t>
      </w:r>
    </w:p>
    <w:p w14:paraId="12F258FE" w14:textId="43181D16" w:rsidR="00913415" w:rsidRDefault="5666AE51" w:rsidP="007852C1">
      <w:pPr>
        <w:pStyle w:val="Ttulo3"/>
        <w:rPr>
          <w:rFonts w:ascii="Daytona" w:hAnsi="Daytona"/>
        </w:rPr>
      </w:pPr>
      <w:bookmarkStart w:id="71" w:name="_Toc1839237016"/>
      <w:bookmarkStart w:id="72" w:name="_Toc1139029986"/>
      <w:bookmarkStart w:id="73" w:name="_Toc1306395756"/>
      <w:bookmarkStart w:id="74" w:name="_Toc1600433224"/>
      <w:bookmarkStart w:id="75" w:name="_Toc2068732825"/>
      <w:bookmarkStart w:id="76" w:name="_Toc117866046"/>
      <w:bookmarkStart w:id="77" w:name="_Toc975327302"/>
      <w:bookmarkStart w:id="78" w:name="_Toc117866318"/>
      <w:r w:rsidRPr="4E6D18C1">
        <w:rPr>
          <w:rFonts w:ascii="Daytona" w:hAnsi="Daytona"/>
        </w:rPr>
        <w:t>Ciclos de prueba</w:t>
      </w:r>
      <w:bookmarkEnd w:id="71"/>
      <w:bookmarkEnd w:id="72"/>
      <w:bookmarkEnd w:id="73"/>
      <w:bookmarkEnd w:id="74"/>
      <w:bookmarkEnd w:id="75"/>
      <w:bookmarkEnd w:id="76"/>
      <w:bookmarkEnd w:id="77"/>
      <w:bookmarkEnd w:id="78"/>
    </w:p>
    <w:p w14:paraId="515A927B" w14:textId="2E85C09C" w:rsidR="00942ACE" w:rsidRPr="00ED0DB1" w:rsidRDefault="00ED0DB1" w:rsidP="00ED0DB1">
      <w:pPr>
        <w:spacing w:after="0"/>
        <w:rPr>
          <w:rFonts w:ascii="Daytona" w:hAnsi="Daytona"/>
        </w:rPr>
      </w:pPr>
      <w:r>
        <w:rPr>
          <w:rFonts w:ascii="Daytona" w:hAnsi="Daytona"/>
        </w:rPr>
        <w:t>Es la ejecución de un conjunto de casos de prueba en una versión determinada</w:t>
      </w:r>
      <w:r w:rsidR="00125E56">
        <w:rPr>
          <w:rFonts w:ascii="Daytona" w:hAnsi="Daytona"/>
        </w:rPr>
        <w:t xml:space="preserve"> del producto</w:t>
      </w:r>
      <w:r>
        <w:rPr>
          <w:rFonts w:ascii="Daytona" w:hAnsi="Daytona"/>
        </w:rPr>
        <w:t>. Generalmente se tienen 2 ciclos, y el primero es conocido como ciclo 0.</w:t>
      </w:r>
      <w:r w:rsidR="00A16A03">
        <w:rPr>
          <w:rFonts w:ascii="Daytona" w:hAnsi="Daytona"/>
        </w:rPr>
        <w:t xml:space="preserve"> </w:t>
      </w:r>
      <w:r w:rsidR="00942ACE">
        <w:rPr>
          <w:rFonts w:ascii="Daytona" w:hAnsi="Daytona"/>
        </w:rPr>
        <w:t>El ciclo 0 siempre es manual, es donde se configura todo y a partir del ciclo 1 ya se pueden automatizar las pruebas.</w:t>
      </w:r>
    </w:p>
    <w:p w14:paraId="7960D5C6" w14:textId="43181D16" w:rsidR="00913415" w:rsidRDefault="5666AE51" w:rsidP="007852C1">
      <w:pPr>
        <w:pStyle w:val="Ttulo2"/>
        <w:rPr>
          <w:rFonts w:ascii="Daytona" w:hAnsi="Daytona"/>
        </w:rPr>
      </w:pPr>
      <w:bookmarkStart w:id="79" w:name="_Toc175095176"/>
      <w:bookmarkStart w:id="80" w:name="_Toc660554466"/>
      <w:bookmarkStart w:id="81" w:name="_Toc1743760808"/>
      <w:bookmarkStart w:id="82" w:name="_Toc421721428"/>
      <w:bookmarkStart w:id="83" w:name="_Toc68278671"/>
      <w:bookmarkStart w:id="84" w:name="_Toc117866047"/>
      <w:bookmarkStart w:id="85" w:name="_Toc1231536052"/>
      <w:bookmarkStart w:id="86" w:name="_Toc117866319"/>
      <w:r w:rsidRPr="4E6D18C1">
        <w:rPr>
          <w:rFonts w:ascii="Daytona" w:hAnsi="Daytona"/>
        </w:rPr>
        <w:t>Niveles de prueba</w:t>
      </w:r>
      <w:bookmarkEnd w:id="79"/>
      <w:bookmarkEnd w:id="80"/>
      <w:bookmarkEnd w:id="81"/>
      <w:bookmarkEnd w:id="82"/>
      <w:bookmarkEnd w:id="83"/>
      <w:bookmarkEnd w:id="84"/>
      <w:bookmarkEnd w:id="85"/>
      <w:bookmarkEnd w:id="86"/>
    </w:p>
    <w:p w14:paraId="469C528A" w14:textId="629FC68A" w:rsidR="0054168A" w:rsidRDefault="0054168A" w:rsidP="0054168A">
      <w:pPr>
        <w:spacing w:after="0"/>
        <w:rPr>
          <w:rFonts w:ascii="Daytona" w:hAnsi="Daytona"/>
        </w:rPr>
      </w:pPr>
      <w:r>
        <w:rPr>
          <w:rFonts w:ascii="Daytona" w:hAnsi="Daytona"/>
        </w:rPr>
        <w:t>Determinan el foco de lo que voy a probar. Se empieza por lo más chico y se termina probando lo más grande (al contrario que la programación, que comienza por generalidades y culmina en detalles). Lo último que se hace son las pruebas de aceptación.</w:t>
      </w:r>
    </w:p>
    <w:p w14:paraId="102A1633" w14:textId="77777777" w:rsidR="00074D8B" w:rsidRDefault="00074D8B" w:rsidP="0054168A">
      <w:pPr>
        <w:spacing w:after="0"/>
        <w:rPr>
          <w:rFonts w:ascii="Daytona" w:hAnsi="Daytona"/>
        </w:rPr>
      </w:pPr>
    </w:p>
    <w:p w14:paraId="49C7DC68" w14:textId="58DC60D0" w:rsidR="0054168A" w:rsidRDefault="799F6D58" w:rsidP="001B65A5">
      <w:pPr>
        <w:pStyle w:val="Prrafodelista"/>
        <w:numPr>
          <w:ilvl w:val="0"/>
          <w:numId w:val="34"/>
        </w:numPr>
        <w:spacing w:after="0"/>
        <w:rPr>
          <w:rFonts w:ascii="Daytona" w:hAnsi="Daytona"/>
        </w:rPr>
      </w:pPr>
      <w:r w:rsidRPr="002177B6">
        <w:rPr>
          <w:rFonts w:ascii="Daytona" w:hAnsi="Daytona"/>
          <w:u w:val="single"/>
        </w:rPr>
        <w:t>Pruebas unitarias</w:t>
      </w:r>
      <w:r w:rsidRPr="394C1707">
        <w:rPr>
          <w:rFonts w:ascii="Daytona" w:hAnsi="Daytona"/>
        </w:rPr>
        <w:t xml:space="preserve">: las hace el desarrollador y están incluidas en el </w:t>
      </w:r>
      <w:proofErr w:type="spellStart"/>
      <w:r w:rsidRPr="394C1707">
        <w:rPr>
          <w:rFonts w:ascii="Daytona" w:hAnsi="Daytona"/>
        </w:rPr>
        <w:t>DoD</w:t>
      </w:r>
      <w:proofErr w:type="spellEnd"/>
      <w:r w:rsidRPr="394C1707">
        <w:rPr>
          <w:rFonts w:ascii="Daytona" w:hAnsi="Daytona"/>
        </w:rPr>
        <w:t>. Son pruebas que se realizan sobre un componente, de manera independiente a los otros. Se hacen teniendo acceso al código fuente, y se pueden usar herramientas para realizarlas (automatización, depuración). Se suelen reparar los errores apenas se encuentran, sin registrarlos formalmente</w:t>
      </w:r>
      <w:r w:rsidR="2C71AE87" w:rsidRPr="394C1707">
        <w:rPr>
          <w:rFonts w:ascii="Daytona" w:hAnsi="Daytona"/>
        </w:rPr>
        <w:t>.</w:t>
      </w:r>
    </w:p>
    <w:p w14:paraId="0A59C267" w14:textId="77777777" w:rsidR="00074D8B" w:rsidRDefault="00074D8B" w:rsidP="00074D8B">
      <w:pPr>
        <w:pStyle w:val="Prrafodelista"/>
        <w:spacing w:after="0"/>
        <w:rPr>
          <w:rFonts w:ascii="Daytona" w:hAnsi="Daytona"/>
        </w:rPr>
      </w:pPr>
    </w:p>
    <w:p w14:paraId="744083F9" w14:textId="798E01FB" w:rsidR="0054168A" w:rsidRDefault="53732352" w:rsidP="001B65A5">
      <w:pPr>
        <w:pStyle w:val="Prrafodelista"/>
        <w:numPr>
          <w:ilvl w:val="0"/>
          <w:numId w:val="34"/>
        </w:numPr>
        <w:spacing w:after="0"/>
        <w:rPr>
          <w:rFonts w:ascii="Daytona" w:hAnsi="Daytona"/>
        </w:rPr>
      </w:pPr>
      <w:r w:rsidRPr="002177B6">
        <w:rPr>
          <w:rFonts w:ascii="Daytona" w:hAnsi="Daytona"/>
          <w:u w:val="single"/>
        </w:rPr>
        <w:t>Pruebas de integración</w:t>
      </w:r>
      <w:r w:rsidR="55C97C5A" w:rsidRPr="002177B6">
        <w:rPr>
          <w:rFonts w:ascii="Daytona" w:hAnsi="Daytona"/>
          <w:u w:val="single"/>
        </w:rPr>
        <w:t xml:space="preserve"> o </w:t>
      </w:r>
      <w:r w:rsidRPr="002177B6">
        <w:rPr>
          <w:rFonts w:ascii="Daytona" w:hAnsi="Daytona"/>
          <w:u w:val="single"/>
        </w:rPr>
        <w:t>de interfaces</w:t>
      </w:r>
      <w:r w:rsidRPr="65138BB3">
        <w:rPr>
          <w:rFonts w:ascii="Daytona" w:hAnsi="Daytona"/>
        </w:rPr>
        <w:t>:</w:t>
      </w:r>
      <w:r w:rsidRPr="53732352">
        <w:rPr>
          <w:rFonts w:ascii="Daytona" w:hAnsi="Daytona"/>
        </w:rPr>
        <w:t xml:space="preserve"> Se verifica que más de una clase funcione bien. El resultado de estas pruebas es el </w:t>
      </w:r>
      <w:proofErr w:type="spellStart"/>
      <w:r w:rsidRPr="53732352">
        <w:rPr>
          <w:rFonts w:ascii="Daytona" w:hAnsi="Daytona"/>
        </w:rPr>
        <w:t>build</w:t>
      </w:r>
      <w:proofErr w:type="spellEnd"/>
      <w:r w:rsidRPr="53732352">
        <w:rPr>
          <w:rFonts w:ascii="Daytona" w:hAnsi="Daytona"/>
        </w:rPr>
        <w:t xml:space="preserve"> (el CI o </w:t>
      </w:r>
      <w:proofErr w:type="spellStart"/>
      <w:r w:rsidRPr="53732352">
        <w:rPr>
          <w:rFonts w:ascii="Daytona" w:hAnsi="Daytona"/>
        </w:rPr>
        <w:t>continuous</w:t>
      </w:r>
      <w:proofErr w:type="spellEnd"/>
      <w:r w:rsidRPr="53732352">
        <w:rPr>
          <w:rFonts w:ascii="Daytona" w:hAnsi="Daytona"/>
        </w:rPr>
        <w:t xml:space="preserve"> </w:t>
      </w:r>
      <w:proofErr w:type="spellStart"/>
      <w:r w:rsidRPr="53732352">
        <w:rPr>
          <w:rFonts w:ascii="Daytona" w:hAnsi="Daytona"/>
        </w:rPr>
        <w:t>integration</w:t>
      </w:r>
      <w:proofErr w:type="spellEnd"/>
      <w:r w:rsidRPr="53732352">
        <w:rPr>
          <w:rFonts w:ascii="Daytona" w:hAnsi="Daytona"/>
        </w:rPr>
        <w:t xml:space="preserve">). Teóricamente lo debería realizar </w:t>
      </w:r>
      <w:proofErr w:type="spellStart"/>
      <w:r w:rsidRPr="53732352">
        <w:rPr>
          <w:rFonts w:ascii="Daytona" w:hAnsi="Daytona"/>
        </w:rPr>
        <w:t>Testing</w:t>
      </w:r>
      <w:proofErr w:type="spellEnd"/>
      <w:r w:rsidRPr="53732352">
        <w:rPr>
          <w:rFonts w:ascii="Daytona" w:hAnsi="Daytona"/>
        </w:rPr>
        <w:t>, pero en la práctica lo suele realizar desarrollo. Se suele llevar a cabo una prueba de integración incremental, desde lo más general (que abarca más componentes) a lo más específico (top-</w:t>
      </w:r>
      <w:proofErr w:type="spellStart"/>
      <w:r w:rsidRPr="53732352">
        <w:rPr>
          <w:rFonts w:ascii="Daytona" w:hAnsi="Daytona"/>
        </w:rPr>
        <w:t>down</w:t>
      </w:r>
      <w:proofErr w:type="spellEnd"/>
      <w:r w:rsidRPr="53732352">
        <w:rPr>
          <w:rFonts w:ascii="Daytona" w:hAnsi="Daytona"/>
        </w:rPr>
        <w:t>) o desde lo más específico a lo más general (bottom-up).  Hace referencia a las pruebas que se ejecutan para comprobar que los componentes del producto trabajen correctamente en conjunto.</w:t>
      </w:r>
    </w:p>
    <w:p w14:paraId="5B5A7F12" w14:textId="77777777" w:rsidR="00074D8B" w:rsidRDefault="00074D8B" w:rsidP="00074D8B">
      <w:pPr>
        <w:pStyle w:val="Prrafodelista"/>
        <w:spacing w:after="0"/>
        <w:rPr>
          <w:rFonts w:ascii="Daytona" w:hAnsi="Daytona"/>
        </w:rPr>
      </w:pPr>
    </w:p>
    <w:p w14:paraId="253465BE" w14:textId="102C587C" w:rsidR="0054168A" w:rsidRDefault="53732352" w:rsidP="001B65A5">
      <w:pPr>
        <w:pStyle w:val="Prrafodelista"/>
        <w:numPr>
          <w:ilvl w:val="0"/>
          <w:numId w:val="34"/>
        </w:numPr>
        <w:spacing w:after="0"/>
        <w:rPr>
          <w:rFonts w:ascii="Daytona" w:hAnsi="Daytona"/>
        </w:rPr>
      </w:pPr>
      <w:r w:rsidRPr="002177B6">
        <w:rPr>
          <w:rFonts w:ascii="Daytona" w:hAnsi="Daytona"/>
          <w:u w:val="single"/>
        </w:rPr>
        <w:t>Pruebas del sistema</w:t>
      </w:r>
      <w:r w:rsidR="1115C4B3" w:rsidRPr="002177B6">
        <w:rPr>
          <w:rFonts w:ascii="Daytona" w:hAnsi="Daytona"/>
          <w:u w:val="single"/>
        </w:rPr>
        <w:t xml:space="preserve"> o</w:t>
      </w:r>
      <w:r w:rsidRPr="002177B6">
        <w:rPr>
          <w:rFonts w:ascii="Daytona" w:hAnsi="Daytona"/>
          <w:u w:val="single"/>
        </w:rPr>
        <w:t xml:space="preserve"> de versión</w:t>
      </w:r>
      <w:r w:rsidRPr="65138BB3">
        <w:rPr>
          <w:rFonts w:ascii="Daytona" w:hAnsi="Daytona"/>
        </w:rPr>
        <w:t>:</w:t>
      </w:r>
      <w:r w:rsidRPr="53732352">
        <w:rPr>
          <w:rFonts w:ascii="Daytona" w:hAnsi="Daytona"/>
        </w:rPr>
        <w:t xml:space="preserve"> Las hace </w:t>
      </w:r>
      <w:proofErr w:type="spellStart"/>
      <w:r w:rsidRPr="53732352">
        <w:rPr>
          <w:rFonts w:ascii="Daytona" w:hAnsi="Daytona"/>
        </w:rPr>
        <w:t>Testing</w:t>
      </w:r>
      <w:proofErr w:type="spellEnd"/>
      <w:r w:rsidRPr="53732352">
        <w:rPr>
          <w:rFonts w:ascii="Daytona" w:hAnsi="Daytona"/>
        </w:rPr>
        <w:t xml:space="preserve"> y no la deben realizar las mismas personas que programaron la funcionalidad para tener otros puntos de vista (generalmente </w:t>
      </w:r>
      <w:r w:rsidR="3B77BA99" w:rsidRPr="65138BB3">
        <w:rPr>
          <w:rFonts w:ascii="Daytona" w:hAnsi="Daytona"/>
        </w:rPr>
        <w:t>la</w:t>
      </w:r>
      <w:r w:rsidRPr="53732352">
        <w:rPr>
          <w:rFonts w:ascii="Daytona" w:hAnsi="Daytona"/>
        </w:rPr>
        <w:t xml:space="preserve"> persona que </w:t>
      </w:r>
      <w:r w:rsidR="2D41799A" w:rsidRPr="65138BB3">
        <w:rPr>
          <w:rFonts w:ascii="Daytona" w:hAnsi="Daytona"/>
        </w:rPr>
        <w:t xml:space="preserve">lo desarrolló </w:t>
      </w:r>
      <w:r w:rsidRPr="65138BB3">
        <w:rPr>
          <w:rFonts w:ascii="Daytona" w:hAnsi="Daytona"/>
        </w:rPr>
        <w:t>busca</w:t>
      </w:r>
      <w:r w:rsidR="4EE140A2" w:rsidRPr="65138BB3">
        <w:rPr>
          <w:rFonts w:ascii="Daytona" w:hAnsi="Daytona"/>
        </w:rPr>
        <w:t>rá</w:t>
      </w:r>
      <w:r w:rsidRPr="53732352">
        <w:rPr>
          <w:rFonts w:ascii="Daytona" w:hAnsi="Daytona"/>
        </w:rPr>
        <w:t xml:space="preserve"> demostrar que no tiene errores</w:t>
      </w:r>
      <w:r w:rsidR="28F14640" w:rsidRPr="5B29185C">
        <w:rPr>
          <w:rFonts w:ascii="Daytona" w:hAnsi="Daytona"/>
        </w:rPr>
        <w:t xml:space="preserve"> u ocultarlos</w:t>
      </w:r>
      <w:r w:rsidRPr="53732352">
        <w:rPr>
          <w:rFonts w:ascii="Daytona" w:hAnsi="Daytona"/>
        </w:rPr>
        <w:t xml:space="preserve">, en cambio alguien externo que lo prueba tendrá como objetivo encontrar los </w:t>
      </w:r>
      <w:r w:rsidR="335C227E" w:rsidRPr="65138BB3">
        <w:rPr>
          <w:rFonts w:ascii="Daytona" w:hAnsi="Daytona"/>
        </w:rPr>
        <w:t>defectos</w:t>
      </w:r>
      <w:r w:rsidR="461761FB" w:rsidRPr="65138BB3">
        <w:rPr>
          <w:rFonts w:ascii="Daytona" w:hAnsi="Daytona"/>
        </w:rPr>
        <w:t>).</w:t>
      </w:r>
      <w:r w:rsidR="461761FB" w:rsidRPr="3608C615">
        <w:rPr>
          <w:rFonts w:ascii="Daytona" w:hAnsi="Daytona"/>
        </w:rPr>
        <w:t xml:space="preserve"> </w:t>
      </w:r>
      <w:r w:rsidR="775E6643" w:rsidRPr="3608C615">
        <w:rPr>
          <w:rFonts w:ascii="Daytona" w:hAnsi="Daytona"/>
        </w:rPr>
        <w:t>Es un procedimiento sistemático y metódico, ya que b</w:t>
      </w:r>
      <w:r w:rsidR="461761FB" w:rsidRPr="3608C615">
        <w:rPr>
          <w:rFonts w:ascii="Daytona" w:hAnsi="Daytona"/>
        </w:rPr>
        <w:t>usca</w:t>
      </w:r>
      <w:r w:rsidRPr="53732352">
        <w:rPr>
          <w:rFonts w:ascii="Daytona" w:hAnsi="Daytona"/>
        </w:rPr>
        <w:t xml:space="preserve"> encontrar defectos que se puedan reproducir para que el desarrollador pueda </w:t>
      </w:r>
      <w:r w:rsidR="461761FB" w:rsidRPr="3608C615">
        <w:rPr>
          <w:rFonts w:ascii="Daytona" w:hAnsi="Daytona"/>
        </w:rPr>
        <w:t>corregirlo</w:t>
      </w:r>
      <w:r w:rsidR="3A7A8BB7" w:rsidRPr="3608C615">
        <w:rPr>
          <w:rFonts w:ascii="Daytona" w:hAnsi="Daytona"/>
        </w:rPr>
        <w:t>s</w:t>
      </w:r>
      <w:r w:rsidR="461761FB" w:rsidRPr="3608C615">
        <w:rPr>
          <w:rFonts w:ascii="Daytona" w:hAnsi="Daytona"/>
        </w:rPr>
        <w:t>.</w:t>
      </w:r>
      <w:r w:rsidRPr="53732352">
        <w:rPr>
          <w:rFonts w:ascii="Daytona" w:hAnsi="Daytona"/>
        </w:rPr>
        <w:t xml:space="preserve"> Son basados en casos de prueba. Se trata de emular de la mejor manera posible un entorno de trabajo idéntico al entrono real en el que se usara el SW. Se llevan a cabo pruebas del funcionamiento real y cotidiano del producto. Abarca requerimientos funcionales y no funcionales.</w:t>
      </w:r>
    </w:p>
    <w:p w14:paraId="7C1ECD38" w14:textId="04AB3F76" w:rsidR="00ED0DB1" w:rsidRPr="0054168A" w:rsidRDefault="624D3903" w:rsidP="001B65A5">
      <w:pPr>
        <w:pStyle w:val="Prrafodelista"/>
        <w:numPr>
          <w:ilvl w:val="0"/>
          <w:numId w:val="34"/>
        </w:numPr>
        <w:spacing w:after="0"/>
        <w:rPr>
          <w:rFonts w:ascii="Daytona" w:eastAsia="Daytona" w:hAnsi="Daytona" w:cs="Daytona"/>
        </w:rPr>
      </w:pPr>
      <w:r w:rsidRPr="002177B6">
        <w:rPr>
          <w:rFonts w:ascii="Daytona" w:hAnsi="Daytona"/>
          <w:u w:val="single"/>
        </w:rPr>
        <w:t>Pruebas de aceptación</w:t>
      </w:r>
      <w:r w:rsidRPr="4E6D18C1">
        <w:rPr>
          <w:rFonts w:ascii="Daytona" w:hAnsi="Daytona"/>
        </w:rPr>
        <w:t xml:space="preserve">: se realizan en el despliegue del producto </w:t>
      </w:r>
      <w:r w:rsidR="26780C9F" w:rsidRPr="593F9ABE">
        <w:rPr>
          <w:rFonts w:ascii="Daytona" w:hAnsi="Daytona"/>
        </w:rPr>
        <w:t>(</w:t>
      </w:r>
      <w:proofErr w:type="spellStart"/>
      <w:r w:rsidR="26780C9F" w:rsidRPr="593F9ABE">
        <w:rPr>
          <w:rFonts w:ascii="Daytona" w:hAnsi="Daytona"/>
        </w:rPr>
        <w:t>workflow</w:t>
      </w:r>
      <w:proofErr w:type="spellEnd"/>
      <w:r w:rsidR="26780C9F" w:rsidRPr="593F9ABE">
        <w:rPr>
          <w:rFonts w:ascii="Daytona" w:hAnsi="Daytona"/>
        </w:rPr>
        <w:t xml:space="preserve"> de despliegue)</w:t>
      </w:r>
      <w:r w:rsidR="53732352" w:rsidRPr="593F9ABE">
        <w:rPr>
          <w:rFonts w:ascii="Daytona" w:hAnsi="Daytona"/>
        </w:rPr>
        <w:t xml:space="preserve"> </w:t>
      </w:r>
      <w:r w:rsidRPr="4E6D18C1">
        <w:rPr>
          <w:rFonts w:ascii="Daytona" w:hAnsi="Daytona"/>
        </w:rPr>
        <w:t>y debería realizarlas el usuario para verificar que se cumple con lo que el mismo requirió. Busca que el cliente/usuario se familiarice con el producto, generando comodidad y confianza sobre el mismo (su objetivo principal no es encontrar fallas).</w:t>
      </w:r>
      <w:ins w:id="87" w:author="Usuario invitado" w:date="2022-10-24T00:02:00Z">
        <w:r w:rsidR="10FD2D0B" w:rsidRPr="4E6D18C1">
          <w:rPr>
            <w:rFonts w:ascii="Daytona" w:hAnsi="Daytona"/>
          </w:rPr>
          <w:t xml:space="preserve"> También busca </w:t>
        </w:r>
        <w:r w:rsidR="10FD2D0B" w:rsidRPr="4E6D18C1">
          <w:rPr>
            <w:rFonts w:ascii="Daytona" w:hAnsi="Daytona"/>
          </w:rPr>
          <w:lastRenderedPageBreak/>
          <w:t>reproducir un entorno de producción</w:t>
        </w:r>
      </w:ins>
      <w:ins w:id="88" w:author="Usuario invitado" w:date="2022-10-24T00:03:00Z">
        <w:r w:rsidR="10FD2D0B" w:rsidRPr="4E6D18C1">
          <w:rPr>
            <w:rFonts w:ascii="Daytona" w:hAnsi="Daytona"/>
          </w:rPr>
          <w:t>.</w:t>
        </w:r>
      </w:ins>
      <w:r w:rsidR="0545A0E8" w:rsidRPr="593F9ABE">
        <w:rPr>
          <w:rFonts w:ascii="Daytona" w:hAnsi="Daytona"/>
        </w:rPr>
        <w:t xml:space="preserve"> </w:t>
      </w:r>
      <w:r w:rsidR="0545A0E8" w:rsidRPr="593F9ABE">
        <w:rPr>
          <w:rFonts w:ascii="Daytona" w:eastAsia="Daytona" w:hAnsi="Daytona" w:cs="Daytona"/>
        </w:rPr>
        <w:t>Comprende tanto la prueba realizada por el usuario en ambiente de laboratorio (pruebas alfa), como la prueba en ambientes de trabajo reales (pruebas beta).</w:t>
      </w:r>
      <w:r w:rsidR="30E0B4E5" w:rsidRPr="593F9ABE">
        <w:rPr>
          <w:rFonts w:ascii="Daytona" w:eastAsia="Daytona" w:hAnsi="Daytona" w:cs="Daytona"/>
        </w:rPr>
        <w:t xml:space="preserve"> En la teoría, los usuarios arman sus pruebas de usuario. En la práctica, las arma </w:t>
      </w:r>
      <w:proofErr w:type="spellStart"/>
      <w:r w:rsidR="30E0B4E5" w:rsidRPr="593F9ABE">
        <w:rPr>
          <w:rFonts w:ascii="Daytona" w:eastAsia="Daytona" w:hAnsi="Daytona" w:cs="Daytona"/>
        </w:rPr>
        <w:t>Testing</w:t>
      </w:r>
      <w:proofErr w:type="spellEnd"/>
      <w:r w:rsidR="4FBE0C43" w:rsidRPr="593F9ABE">
        <w:rPr>
          <w:rFonts w:ascii="Daytona" w:eastAsia="Daytona" w:hAnsi="Daytona" w:cs="Daytona"/>
        </w:rPr>
        <w:t>.</w:t>
      </w:r>
    </w:p>
    <w:p w14:paraId="3C638649" w14:textId="43181D16" w:rsidR="00913415" w:rsidRDefault="5666AE51" w:rsidP="007852C1">
      <w:pPr>
        <w:pStyle w:val="Ttulo2"/>
        <w:rPr>
          <w:rFonts w:ascii="Daytona" w:hAnsi="Daytona"/>
        </w:rPr>
      </w:pPr>
      <w:bookmarkStart w:id="89" w:name="_Toc639408011"/>
      <w:bookmarkStart w:id="90" w:name="_Toc1074092770"/>
      <w:bookmarkStart w:id="91" w:name="_Toc386822162"/>
      <w:bookmarkStart w:id="92" w:name="_Toc1154602498"/>
      <w:bookmarkStart w:id="93" w:name="_Toc1100240329"/>
      <w:bookmarkStart w:id="94" w:name="_Toc117866048"/>
      <w:bookmarkStart w:id="95" w:name="_Toc209995571"/>
      <w:bookmarkStart w:id="96" w:name="_Toc117866320"/>
      <w:r w:rsidRPr="4E6D18C1">
        <w:rPr>
          <w:rFonts w:ascii="Daytona" w:hAnsi="Daytona"/>
        </w:rPr>
        <w:t>Ambientes</w:t>
      </w:r>
      <w:bookmarkEnd w:id="89"/>
      <w:bookmarkEnd w:id="90"/>
      <w:bookmarkEnd w:id="91"/>
      <w:bookmarkEnd w:id="92"/>
      <w:bookmarkEnd w:id="93"/>
      <w:bookmarkEnd w:id="94"/>
      <w:bookmarkEnd w:id="95"/>
      <w:bookmarkEnd w:id="96"/>
    </w:p>
    <w:p w14:paraId="2890E574" w14:textId="7667F5BE" w:rsidR="00ED0DB1" w:rsidRDefault="00ED0DB1" w:rsidP="00ED0DB1">
      <w:pPr>
        <w:spacing w:after="0"/>
        <w:rPr>
          <w:rFonts w:ascii="Daytona" w:hAnsi="Daytona"/>
        </w:rPr>
      </w:pPr>
      <w:r>
        <w:rPr>
          <w:rFonts w:ascii="Daytona" w:hAnsi="Daytona"/>
        </w:rPr>
        <w:t>Son todos los recursos, tanto hardware como software, que se requieren para poder trabajar con el producto.</w:t>
      </w:r>
    </w:p>
    <w:p w14:paraId="0D4B67A6" w14:textId="0A3D140D" w:rsidR="00ED0DB1" w:rsidRDefault="00ED0DB1" w:rsidP="001B65A5">
      <w:pPr>
        <w:pStyle w:val="Prrafodelista"/>
        <w:numPr>
          <w:ilvl w:val="0"/>
          <w:numId w:val="35"/>
        </w:numPr>
        <w:spacing w:after="0"/>
        <w:rPr>
          <w:rFonts w:ascii="Daytona" w:hAnsi="Daytona"/>
        </w:rPr>
      </w:pPr>
      <w:r>
        <w:rPr>
          <w:rFonts w:ascii="Daytona" w:hAnsi="Daytona"/>
        </w:rPr>
        <w:t xml:space="preserve">Ambiente de desarrollo: implica todo lo necesario (librerías, extensiones, </w:t>
      </w:r>
      <w:proofErr w:type="spellStart"/>
      <w:r w:rsidR="00736218">
        <w:rPr>
          <w:rFonts w:ascii="Daytona" w:hAnsi="Daytona"/>
        </w:rPr>
        <w:t>IDEs</w:t>
      </w:r>
      <w:proofErr w:type="spellEnd"/>
      <w:r w:rsidR="00736218">
        <w:rPr>
          <w:rFonts w:ascii="Daytona" w:hAnsi="Daytona"/>
        </w:rPr>
        <w:t xml:space="preserve">, </w:t>
      </w:r>
      <w:r>
        <w:rPr>
          <w:rFonts w:ascii="Daytona" w:hAnsi="Daytona"/>
        </w:rPr>
        <w:t>compiladores, etc.) para poder desplegar el producto y utilizarlo. En este ambiente se realizan las pruebas unitarias (y también las de integración generalmente).</w:t>
      </w:r>
    </w:p>
    <w:p w14:paraId="571CFCE0" w14:textId="77777777" w:rsidR="00736218" w:rsidRDefault="00736218" w:rsidP="00736218">
      <w:pPr>
        <w:pStyle w:val="Prrafodelista"/>
        <w:spacing w:after="0"/>
        <w:rPr>
          <w:rFonts w:ascii="Daytona" w:hAnsi="Daytona"/>
        </w:rPr>
      </w:pPr>
    </w:p>
    <w:p w14:paraId="155C0AAE" w14:textId="5D0DA37D" w:rsidR="00ED0DB1" w:rsidRDefault="00ED0DB1" w:rsidP="001B65A5">
      <w:pPr>
        <w:pStyle w:val="Prrafodelista"/>
        <w:numPr>
          <w:ilvl w:val="0"/>
          <w:numId w:val="35"/>
        </w:numPr>
        <w:spacing w:after="0"/>
        <w:rPr>
          <w:rFonts w:ascii="Daytona" w:hAnsi="Daytona"/>
        </w:rPr>
      </w:pPr>
      <w:r>
        <w:rPr>
          <w:rFonts w:ascii="Daytona" w:hAnsi="Daytona"/>
        </w:rPr>
        <w:t xml:space="preserve">Ambiente de pruebas: es el ambiente que utilizan los </w:t>
      </w:r>
      <w:proofErr w:type="spellStart"/>
      <w:r>
        <w:rPr>
          <w:rFonts w:ascii="Daytona" w:hAnsi="Daytona"/>
        </w:rPr>
        <w:t>testers</w:t>
      </w:r>
      <w:proofErr w:type="spellEnd"/>
      <w:r>
        <w:rPr>
          <w:rFonts w:ascii="Daytona" w:hAnsi="Daytona"/>
        </w:rPr>
        <w:t xml:space="preserve"> para llevar a cabo las pruebas, y los desarrolladores no tienen acceso</w:t>
      </w:r>
      <w:r w:rsidR="41B68999" w:rsidRPr="5B29185C">
        <w:rPr>
          <w:rFonts w:ascii="Daytona" w:hAnsi="Daytona"/>
        </w:rPr>
        <w:t xml:space="preserve"> (MUY IMPORTANTE que este ambiente sea libre de desarrollo).</w:t>
      </w:r>
      <w:r>
        <w:rPr>
          <w:rFonts w:ascii="Daytona" w:hAnsi="Daytona"/>
        </w:rPr>
        <w:t xml:space="preserve"> En este se realizan las pruebas del sistema.</w:t>
      </w:r>
    </w:p>
    <w:p w14:paraId="0E3DE072" w14:textId="77777777" w:rsidR="00736218" w:rsidRPr="00736218" w:rsidRDefault="00736218" w:rsidP="00736218">
      <w:pPr>
        <w:pStyle w:val="Prrafodelista"/>
        <w:rPr>
          <w:rFonts w:ascii="Daytona" w:hAnsi="Daytona"/>
        </w:rPr>
      </w:pPr>
    </w:p>
    <w:p w14:paraId="277352D8" w14:textId="77777777" w:rsidR="00736218" w:rsidRDefault="00736218" w:rsidP="00736218">
      <w:pPr>
        <w:pStyle w:val="Prrafodelista"/>
        <w:spacing w:after="0"/>
        <w:rPr>
          <w:rFonts w:ascii="Daytona" w:hAnsi="Daytona"/>
        </w:rPr>
      </w:pPr>
    </w:p>
    <w:p w14:paraId="68DA2170" w14:textId="71BF7BEF" w:rsidR="00ED0DB1" w:rsidRDefault="00ED0DB1" w:rsidP="001B65A5">
      <w:pPr>
        <w:pStyle w:val="Prrafodelista"/>
        <w:numPr>
          <w:ilvl w:val="0"/>
          <w:numId w:val="35"/>
        </w:numPr>
        <w:spacing w:after="0"/>
        <w:rPr>
          <w:rFonts w:ascii="Daytona" w:hAnsi="Daytona"/>
        </w:rPr>
      </w:pPr>
      <w:r>
        <w:rPr>
          <w:rFonts w:ascii="Daytona" w:hAnsi="Daytona"/>
        </w:rPr>
        <w:t>Ambiente de preproducción: este ambiente debería tener todas las mismas características que el ambiente productivo para poder comprobar que el producto funcionará una vez desplegado en producción de manera correcta. En este ambiente se realizan las pruebas de aceptación.</w:t>
      </w:r>
    </w:p>
    <w:p w14:paraId="65EDE846" w14:textId="77777777" w:rsidR="0091047C" w:rsidRDefault="0091047C" w:rsidP="0091047C">
      <w:pPr>
        <w:pStyle w:val="Prrafodelista"/>
        <w:spacing w:after="0"/>
        <w:rPr>
          <w:rFonts w:ascii="Daytona" w:hAnsi="Daytona"/>
        </w:rPr>
      </w:pPr>
    </w:p>
    <w:p w14:paraId="5A0267F9" w14:textId="226A12CA" w:rsidR="00ED0DB1" w:rsidRDefault="00ED0DB1" w:rsidP="001B65A5">
      <w:pPr>
        <w:pStyle w:val="Prrafodelista"/>
        <w:numPr>
          <w:ilvl w:val="0"/>
          <w:numId w:val="35"/>
        </w:numPr>
        <w:spacing w:after="0"/>
        <w:rPr>
          <w:rFonts w:ascii="Daytona" w:hAnsi="Daytona"/>
        </w:rPr>
      </w:pPr>
      <w:r>
        <w:rPr>
          <w:rFonts w:ascii="Daytona" w:hAnsi="Daytona"/>
        </w:rPr>
        <w:t>Ambiente de producción: es el ambiente donde finalmente se utiliza el sistema. Este ambiente es responsabilidad del cliente</w:t>
      </w:r>
      <w:r w:rsidR="2AC3BBFB" w:rsidRPr="5B29185C">
        <w:rPr>
          <w:rFonts w:ascii="Daytona" w:hAnsi="Daytona"/>
        </w:rPr>
        <w:t xml:space="preserve"> (probar en este ambiente tiene graves consecuencias).</w:t>
      </w:r>
    </w:p>
    <w:p w14:paraId="18B88271" w14:textId="00F8C87B" w:rsidR="00ED0DB1" w:rsidRPr="00ED0DB1" w:rsidRDefault="22A1E6DE" w:rsidP="00ED0DB1">
      <w:pPr>
        <w:spacing w:after="0"/>
        <w:rPr>
          <w:rFonts w:ascii="Daytona" w:hAnsi="Daytona"/>
        </w:rPr>
      </w:pPr>
      <w:r w:rsidRPr="394C1707">
        <w:rPr>
          <w:rFonts w:ascii="Daytona" w:hAnsi="Daytona"/>
        </w:rPr>
        <w:t>Más allá de esto, es usual ver empresas que se manejen únicamente con los ambientes de pruebas y de desarrollo. Pero no es recomendado.</w:t>
      </w:r>
    </w:p>
    <w:p w14:paraId="471605E7" w14:textId="348EEDC0" w:rsidR="510CC750" w:rsidRDefault="510CC750" w:rsidP="510CC750">
      <w:pPr>
        <w:spacing w:after="0"/>
        <w:rPr>
          <w:rFonts w:ascii="Daytona" w:hAnsi="Daytona"/>
        </w:rPr>
      </w:pPr>
    </w:p>
    <w:p w14:paraId="2F2FE8FE" w14:textId="43181D16" w:rsidR="00913415" w:rsidRDefault="5666AE51" w:rsidP="510CC750">
      <w:pPr>
        <w:pStyle w:val="Ttulo2"/>
        <w:rPr>
          <w:rFonts w:ascii="Daytona" w:hAnsi="Daytona"/>
        </w:rPr>
      </w:pPr>
      <w:bookmarkStart w:id="97" w:name="_Toc1409570269"/>
      <w:bookmarkStart w:id="98" w:name="_Toc1568986897"/>
      <w:bookmarkStart w:id="99" w:name="_Toc892420995"/>
      <w:bookmarkStart w:id="100" w:name="_Toc636185133"/>
      <w:bookmarkStart w:id="101" w:name="_Toc167127348"/>
      <w:bookmarkStart w:id="102" w:name="_Toc117866049"/>
      <w:bookmarkStart w:id="103" w:name="_Toc170610075"/>
      <w:bookmarkStart w:id="104" w:name="_Toc117866321"/>
      <w:r w:rsidRPr="4E6D18C1">
        <w:rPr>
          <w:rFonts w:ascii="Daytona" w:hAnsi="Daytona"/>
        </w:rPr>
        <w:t>Procesos de pruebas</w:t>
      </w:r>
      <w:bookmarkEnd w:id="97"/>
      <w:bookmarkEnd w:id="98"/>
      <w:bookmarkEnd w:id="99"/>
      <w:bookmarkEnd w:id="100"/>
      <w:bookmarkEnd w:id="101"/>
      <w:bookmarkEnd w:id="102"/>
      <w:bookmarkEnd w:id="103"/>
      <w:bookmarkEnd w:id="104"/>
    </w:p>
    <w:p w14:paraId="5ED2E04D" w14:textId="4AD31243" w:rsidR="00220742" w:rsidRDefault="53732352" w:rsidP="53732352">
      <w:pPr>
        <w:spacing w:after="0"/>
        <w:rPr>
          <w:rFonts w:ascii="Daytona" w:hAnsi="Daytona"/>
        </w:rPr>
      </w:pPr>
      <w:r w:rsidRPr="53732352">
        <w:rPr>
          <w:rFonts w:ascii="Daytona" w:hAnsi="Daytona"/>
        </w:rPr>
        <w:t xml:space="preserve">El </w:t>
      </w:r>
      <w:proofErr w:type="spellStart"/>
      <w:r w:rsidRPr="53732352">
        <w:rPr>
          <w:rFonts w:ascii="Daytona" w:hAnsi="Daytona"/>
        </w:rPr>
        <w:t>Testing</w:t>
      </w:r>
      <w:proofErr w:type="spellEnd"/>
      <w:r w:rsidRPr="53732352">
        <w:rPr>
          <w:rFonts w:ascii="Daytona" w:hAnsi="Daytona"/>
        </w:rPr>
        <w:t xml:space="preserve"> es un proceso definido (que se lleva a cabo durante todo el ciclo de vida del producto), por lo que está compuesto de etapas detalladas. </w:t>
      </w:r>
    </w:p>
    <w:p w14:paraId="2BE0A19E" w14:textId="44A92C99" w:rsidR="00220742" w:rsidRDefault="624D3903" w:rsidP="00220742">
      <w:pPr>
        <w:spacing w:after="0"/>
        <w:rPr>
          <w:rFonts w:ascii="Daytona" w:hAnsi="Daytona"/>
        </w:rPr>
      </w:pPr>
      <w:proofErr w:type="spellStart"/>
      <w:r w:rsidRPr="4E6D18C1">
        <w:rPr>
          <w:rFonts w:ascii="Daytona" w:hAnsi="Daytona"/>
        </w:rPr>
        <w:t>Testing</w:t>
      </w:r>
      <w:proofErr w:type="spellEnd"/>
      <w:r w:rsidRPr="4E6D18C1">
        <w:rPr>
          <w:rFonts w:ascii="Daytona" w:hAnsi="Daytona"/>
        </w:rPr>
        <w:t xml:space="preserve"> Ad Hoc: se realiza </w:t>
      </w:r>
      <w:proofErr w:type="spellStart"/>
      <w:r w:rsidRPr="4E6D18C1">
        <w:rPr>
          <w:rFonts w:ascii="Daytona" w:hAnsi="Daytona"/>
        </w:rPr>
        <w:t>testing</w:t>
      </w:r>
      <w:proofErr w:type="spellEnd"/>
      <w:r w:rsidRPr="4E6D18C1">
        <w:rPr>
          <w:rFonts w:ascii="Daytona" w:hAnsi="Daytona"/>
        </w:rPr>
        <w:t xml:space="preserve"> sin ningún proceso</w:t>
      </w:r>
      <w:r w:rsidR="609FBBE4" w:rsidRPr="3608C615">
        <w:rPr>
          <w:rFonts w:ascii="Daytona" w:hAnsi="Daytona"/>
        </w:rPr>
        <w:t xml:space="preserve"> definido</w:t>
      </w:r>
      <w:r w:rsidRPr="4E6D18C1">
        <w:rPr>
          <w:rFonts w:ascii="Daytona" w:hAnsi="Daytona"/>
        </w:rPr>
        <w:t>, perdiendo la trazabilidad ya que no se registra el paso a paso de lo que se probó, sino que se prueba libremente sin llevar ningún registro.</w:t>
      </w:r>
    </w:p>
    <w:p w14:paraId="007C69E8" w14:textId="43F987B3" w:rsidR="00220742" w:rsidRDefault="00220742" w:rsidP="00220742">
      <w:pPr>
        <w:spacing w:after="0"/>
        <w:rPr>
          <w:rFonts w:ascii="Daytona" w:hAnsi="Daytona"/>
        </w:rPr>
      </w:pPr>
      <w:r w:rsidRPr="510CC750">
        <w:rPr>
          <w:rFonts w:ascii="Daytona" w:hAnsi="Daytona"/>
        </w:rPr>
        <w:t xml:space="preserve">Generalmente el proceso de pruebas es estándar (puede tener algunas </w:t>
      </w:r>
      <w:r w:rsidR="40C6B1A7" w:rsidRPr="510CC750">
        <w:rPr>
          <w:rFonts w:ascii="Daytona" w:hAnsi="Daytona"/>
        </w:rPr>
        <w:t>variaciones,</w:t>
      </w:r>
      <w:r w:rsidRPr="510CC750">
        <w:rPr>
          <w:rFonts w:ascii="Daytona" w:hAnsi="Daytona"/>
        </w:rPr>
        <w:t xml:space="preserve"> pero sigue una estructura general).</w:t>
      </w:r>
    </w:p>
    <w:p w14:paraId="1EA76212" w14:textId="3D183EA1" w:rsidR="00220742" w:rsidRDefault="00C82ABE" w:rsidP="00220742">
      <w:pPr>
        <w:spacing w:after="0"/>
        <w:rPr>
          <w:rFonts w:ascii="Daytona" w:hAnsi="Daytona"/>
        </w:rPr>
      </w:pPr>
      <w:r>
        <w:rPr>
          <w:rFonts w:ascii="Daytona" w:hAnsi="Daytona"/>
          <w:noProof/>
        </w:rPr>
        <w:lastRenderedPageBreak/>
        <mc:AlternateContent>
          <mc:Choice Requires="wpc">
            <w:drawing>
              <wp:inline distT="0" distB="0" distL="0" distR="0" wp14:anchorId="599BED3C" wp14:editId="1CFFDA5F">
                <wp:extent cx="6680200" cy="2683933"/>
                <wp:effectExtent l="0" t="0" r="25400" b="2540"/>
                <wp:docPr id="11" name="Lienzo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Rectángulo 13"/>
                        <wps:cNvSpPr/>
                        <wps:spPr>
                          <a:xfrm>
                            <a:off x="0" y="442250"/>
                            <a:ext cx="970915" cy="4995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994B91" w14:textId="2534A331" w:rsidR="00C82ABE" w:rsidRDefault="00C82ABE" w:rsidP="00C82ABE">
                              <w:pPr>
                                <w:spacing w:after="0"/>
                                <w:jc w:val="center"/>
                              </w:pPr>
                              <w: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ángulo 14"/>
                        <wps:cNvSpPr/>
                        <wps:spPr>
                          <a:xfrm>
                            <a:off x="1737867" y="448734"/>
                            <a:ext cx="1191600" cy="499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456A3" w14:textId="76F80DE7" w:rsidR="00C82ABE" w:rsidRDefault="00C82ABE" w:rsidP="00C82ABE">
                              <w:pPr>
                                <w:spacing w:after="0"/>
                                <w:jc w:val="center"/>
                              </w:pPr>
                              <w:r>
                                <w:t>Identificación de casos de prueba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Rectángulo 15"/>
                        <wps:cNvSpPr/>
                        <wps:spPr>
                          <a:xfrm>
                            <a:off x="3710599" y="453336"/>
                            <a:ext cx="1250867" cy="499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67DA2" w14:textId="1F119B9F" w:rsidR="00C82ABE" w:rsidRDefault="00C82ABE" w:rsidP="00C82ABE">
                              <w:pPr>
                                <w:spacing w:after="0"/>
                                <w:jc w:val="center"/>
                              </w:pPr>
                              <w:r>
                                <w:t>Especificación de casos de prueba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5709285" y="467867"/>
                            <a:ext cx="970915" cy="499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AE7612" w14:textId="33F455D9" w:rsidR="00C82ABE" w:rsidRDefault="00C82ABE" w:rsidP="00C82ABE">
                              <w:pPr>
                                <w:spacing w:after="0"/>
                                <w:jc w:val="center"/>
                              </w:pPr>
                              <w:r>
                                <w:t>Ejecución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ángulo 17"/>
                        <wps:cNvSpPr/>
                        <wps:spPr>
                          <a:xfrm>
                            <a:off x="3786799" y="1602400"/>
                            <a:ext cx="970915" cy="499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4759FE" w14:textId="23A2F5B6" w:rsidR="00C82ABE" w:rsidRDefault="00C82ABE" w:rsidP="00C82ABE">
                              <w:pPr>
                                <w:spacing w:after="0"/>
                                <w:jc w:val="center"/>
                              </w:pPr>
                              <w:r>
                                <w:t>Análisis de fallas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1932600" y="1602398"/>
                            <a:ext cx="970915" cy="499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EDD9D1" w14:textId="2AD88042" w:rsidR="00C82ABE" w:rsidRDefault="00C82ABE" w:rsidP="00C82ABE">
                              <w:pPr>
                                <w:spacing w:after="0"/>
                                <w:jc w:val="center"/>
                              </w:pPr>
                              <w:r>
                                <w:t>Fin de las pruebas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Flecha: a la derecha 19"/>
                        <wps:cNvSpPr/>
                        <wps:spPr>
                          <a:xfrm>
                            <a:off x="1032383" y="609601"/>
                            <a:ext cx="635550" cy="1606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echa: a la derecha 22"/>
                        <wps:cNvSpPr/>
                        <wps:spPr>
                          <a:xfrm>
                            <a:off x="2990934" y="645667"/>
                            <a:ext cx="635000" cy="1600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Flecha: a la derecha 23"/>
                        <wps:cNvSpPr/>
                        <wps:spPr>
                          <a:xfrm>
                            <a:off x="5031400" y="645593"/>
                            <a:ext cx="635000" cy="1600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Flecha: a la derecha 24"/>
                        <wps:cNvSpPr/>
                        <wps:spPr>
                          <a:xfrm rot="10800000">
                            <a:off x="2990934" y="1763266"/>
                            <a:ext cx="635000" cy="1600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lecha: a la derecha 26"/>
                        <wps:cNvSpPr/>
                        <wps:spPr>
                          <a:xfrm rot="8563743">
                            <a:off x="4806089" y="1274917"/>
                            <a:ext cx="962067" cy="1887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Conector: curvado 28"/>
                        <wps:cNvCnPr/>
                        <wps:spPr>
                          <a:xfrm flipV="1">
                            <a:off x="4766733" y="966824"/>
                            <a:ext cx="1428010" cy="887376"/>
                          </a:xfrm>
                          <a:prstGeom prst="curved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9" name="Cuadro de texto 29"/>
                        <wps:cNvSpPr txBox="1"/>
                        <wps:spPr>
                          <a:xfrm rot="19849644">
                            <a:off x="5139266" y="1379350"/>
                            <a:ext cx="999067" cy="347133"/>
                          </a:xfrm>
                          <a:prstGeom prst="rect">
                            <a:avLst/>
                          </a:prstGeom>
                          <a:noFill/>
                          <a:ln w="6350">
                            <a:noFill/>
                          </a:ln>
                        </wps:spPr>
                        <wps:txbx>
                          <w:txbxContent>
                            <w:p w14:paraId="717F71A6" w14:textId="3FD6A9E2" w:rsidR="00C82ABE" w:rsidRDefault="00C82ABE">
                              <w:pPr>
                                <w:spacing w:after="6"/>
                              </w:pPr>
                              <w:r>
                                <w:t>Hay defectos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9BED3C" id="Lienzo 11" o:spid="_x0000_s1026" editas="canvas" style="width:526pt;height:211.35pt;mso-position-horizontal-relative:char;mso-position-vertical-relative:line" coordsize="66802,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802;height:26835;visibility:visible;mso-wrap-style:square" filled="t">
                  <v:fill o:detectmouseclick="t"/>
                  <v:path o:connecttype="none"/>
                </v:shape>
                <v:rect id="Rectángulo 13" o:spid="_x0000_s1028" style="position:absolute;top:4422;width:9709;height:4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6twQAAANsAAAAPAAAAZHJzL2Rvd25yZXYueG1sRI/RisIw&#10;EEXfF/yHMIJva6qC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CR4Xq3BAAAA2wAAAA8AAAAA&#10;AAAAAAAAAAAABwIAAGRycy9kb3ducmV2LnhtbFBLBQYAAAAAAwADALcAAAD1AgAAAAA=&#10;" fillcolor="#4472c4 [3204]" strokecolor="#1f3763 [1604]" strokeweight="1pt">
                  <v:textbox>
                    <w:txbxContent>
                      <w:p w14:paraId="7E994B91" w14:textId="2534A331" w:rsidR="00C82ABE" w:rsidRDefault="00C82ABE" w:rsidP="00C82ABE">
                        <w:pPr>
                          <w:spacing w:after="0"/>
                          <w:jc w:val="center"/>
                        </w:pPr>
                        <w:r>
                          <w:t>Planificación</w:t>
                        </w:r>
                      </w:p>
                    </w:txbxContent>
                  </v:textbox>
                </v:rect>
                <v:rect id="Rectángulo 14" o:spid="_x0000_s1029" style="position:absolute;left:17378;top:4487;width:11916;height:4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bZwQAAANsAAAAPAAAAZHJzL2Rvd25yZXYueG1sRI/RisIw&#10;EEXfF/yHMIJva6qI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KuRxtnBAAAA2wAAAA8AAAAA&#10;AAAAAAAAAAAABwIAAGRycy9kb3ducmV2LnhtbFBLBQYAAAAAAwADALcAAAD1AgAAAAA=&#10;" fillcolor="#4472c4 [3204]" strokecolor="#1f3763 [1604]" strokeweight="1pt">
                  <v:textbox>
                    <w:txbxContent>
                      <w:p w14:paraId="1CD456A3" w14:textId="76F80DE7" w:rsidR="00C82ABE" w:rsidRDefault="00C82ABE" w:rsidP="00C82ABE">
                        <w:pPr>
                          <w:spacing w:after="0"/>
                          <w:jc w:val="center"/>
                        </w:pPr>
                        <w:r>
                          <w:t>Identificación de casos de prueba</w:t>
                        </w:r>
                      </w:p>
                    </w:txbxContent>
                  </v:textbox>
                </v:rect>
                <v:rect id="Rectángulo 15" o:spid="_x0000_s1030" style="position:absolute;left:37105;top:4533;width:12509;height:4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WNCwQAAANsAAAAPAAAAZHJzL2Rvd25yZXYueG1sRI/RisIw&#10;EEXfF/yHMIJva6qg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MTdY0LBAAAA2wAAAA8AAAAA&#10;AAAAAAAAAAAABwIAAGRycy9kb3ducmV2LnhtbFBLBQYAAAAAAwADALcAAAD1AgAAAAA=&#10;" fillcolor="#4472c4 [3204]" strokecolor="#1f3763 [1604]" strokeweight="1pt">
                  <v:textbox>
                    <w:txbxContent>
                      <w:p w14:paraId="18967DA2" w14:textId="1F119B9F" w:rsidR="00C82ABE" w:rsidRDefault="00C82ABE" w:rsidP="00C82ABE">
                        <w:pPr>
                          <w:spacing w:after="0"/>
                          <w:jc w:val="center"/>
                        </w:pPr>
                        <w:r>
                          <w:t>Especificación de casos de prueba</w:t>
                        </w:r>
                      </w:p>
                    </w:txbxContent>
                  </v:textbox>
                </v:rect>
                <v:rect id="Rectángulo 16" o:spid="_x0000_s1031" style="position:absolute;left:57092;top:4678;width:9710;height:4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" fillcolor="#4472c4 [3204]" strokecolor="#1f3763 [1604]" strokeweight="1pt">
                  <v:textbox>
                    <w:txbxContent>
                      <w:p w14:paraId="04AE7612" w14:textId="33F455D9" w:rsidR="00C82ABE" w:rsidRDefault="00C82ABE" w:rsidP="00C82ABE">
                        <w:pPr>
                          <w:spacing w:after="0"/>
                          <w:jc w:val="center"/>
                        </w:pPr>
                        <w:r>
                          <w:t>Ejecución</w:t>
                        </w:r>
                      </w:p>
                    </w:txbxContent>
                  </v:textbox>
                </v:rect>
                <v:rect id="Rectángulo 17" o:spid="_x0000_s1032" style="position:absolute;left:37867;top:16024;width:9710;height:4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" fillcolor="#4472c4 [3204]" strokecolor="#1f3763 [1604]" strokeweight="1pt">
                  <v:textbox>
                    <w:txbxContent>
                      <w:p w14:paraId="4F4759FE" w14:textId="23A2F5B6" w:rsidR="00C82ABE" w:rsidRDefault="00C82ABE" w:rsidP="00C82ABE">
                        <w:pPr>
                          <w:spacing w:after="0"/>
                          <w:jc w:val="center"/>
                        </w:pPr>
                        <w:r>
                          <w:t>Análisis de fallas</w:t>
                        </w:r>
                      </w:p>
                    </w:txbxContent>
                  </v:textbox>
                </v:rect>
                <v:rect id="Rectángulo 18" o:spid="_x0000_s1033" style="position:absolute;left:19326;top:16023;width:9709;height:4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" fillcolor="#4472c4 [3204]" strokecolor="#1f3763 [1604]" strokeweight="1pt">
                  <v:textbox>
                    <w:txbxContent>
                      <w:p w14:paraId="7DEDD9D1" w14:textId="2AD88042" w:rsidR="00C82ABE" w:rsidRDefault="00C82ABE" w:rsidP="00C82ABE">
                        <w:pPr>
                          <w:spacing w:after="0"/>
                          <w:jc w:val="center"/>
                        </w:pPr>
                        <w:r>
                          <w:t>Fin de las pruebas</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9" o:spid="_x0000_s1034" type="#_x0000_t13" style="position:absolute;left:10323;top:6096;width:6356;height: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" adj="18870" fillcolor="#4472c4 [3204]" strokecolor="#1f3763 [1604]" strokeweight="1pt"/>
                <v:shape id="Flecha: a la derecha 22" o:spid="_x0000_s1035" type="#_x0000_t13" style="position:absolute;left:29909;top:6456;width:6350;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" adj="18878" fillcolor="#4472c4 [3204]" strokecolor="#1f3763 [1604]" strokeweight="1pt"/>
                <v:shape id="Flecha: a la derecha 23" o:spid="_x0000_s1036" type="#_x0000_t13" style="position:absolute;left:50314;top:6455;width:6350;height:1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" adj="18878" fillcolor="#4472c4 [3204]" strokecolor="#1f3763 [1604]" strokeweight="1pt"/>
                <v:shape id="Flecha: a la derecha 24" o:spid="_x0000_s1037" type="#_x0000_t13" style="position:absolute;left:29909;top:17632;width:6350;height:16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" adj="18878" fillcolor="#4472c4 [3204]" strokecolor="#1f3763 [1604]" strokeweight="1pt"/>
                <v:shape id="Flecha: a la derecha 26" o:spid="_x0000_s1038" type="#_x0000_t13" style="position:absolute;left:48060;top:12749;width:9621;height:1887;rotation:93538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" adj="19482" fillcolor="#4472c4 [3204]" strokecolor="#1f3763 [1604]" strokeweight="1pt"/>
                <v:shapetype id="_x0000_t37" coordsize="21600,21600" o:spt="37" o:oned="t" path="m,c10800,,21600,10800,21600,21600e" filled="f">
                  <v:path arrowok="t" fillok="f" o:connecttype="none"/>
                  <o:lock v:ext="edit" shapetype="t"/>
                </v:shapetype>
                <v:shape id="Conector: curvado 28" o:spid="_x0000_s1039" type="#_x0000_t37" style="position:absolute;left:47667;top:9668;width:14280;height:887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" strokecolor="black [3200]" strokeweight=".5pt">
                  <v:stroke endarrow="block" joinstyle="miter"/>
                </v:shape>
                <v:shapetype id="_x0000_t202" coordsize="21600,21600" o:spt="202" path="m,l,21600r21600,l21600,xe">
                  <v:stroke joinstyle="miter"/>
                  <v:path gradientshapeok="t" o:connecttype="rect"/>
                </v:shapetype>
                <v:shape id="Cuadro de texto 29" o:spid="_x0000_s1040" type="#_x0000_t202" style="position:absolute;left:51392;top:13793;width:9991;height:3471;rotation:-19118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" filled="f" stroked="f" strokeweight=".5pt">
                  <v:textbox>
                    <w:txbxContent>
                      <w:p w14:paraId="717F71A6" w14:textId="3FD6A9E2" w:rsidR="00C82ABE" w:rsidRDefault="00C82ABE">
                        <w:pPr>
                          <w:spacing w:after="6"/>
                        </w:pPr>
                        <w:r>
                          <w:t>Hay defectos</w:t>
                        </w:r>
                      </w:p>
                    </w:txbxContent>
                  </v:textbox>
                </v:shape>
                <w10:anchorlock/>
              </v:group>
            </w:pict>
          </mc:Fallback>
        </mc:AlternateContent>
      </w:r>
    </w:p>
    <w:p w14:paraId="061D6E0F" w14:textId="3AF61400" w:rsidR="53732352" w:rsidRDefault="799F6D58" w:rsidP="001B65A5">
      <w:pPr>
        <w:pStyle w:val="Prrafodelista"/>
        <w:numPr>
          <w:ilvl w:val="0"/>
          <w:numId w:val="25"/>
        </w:numPr>
        <w:spacing w:after="0"/>
        <w:rPr>
          <w:rFonts w:ascii="Daytona" w:hAnsi="Daytona"/>
        </w:rPr>
      </w:pPr>
      <w:r w:rsidRPr="79D62543">
        <w:rPr>
          <w:rFonts w:ascii="Daytona" w:hAnsi="Daytona"/>
          <w:b/>
        </w:rPr>
        <w:t>Planificación</w:t>
      </w:r>
      <w:r w:rsidRPr="394C1707">
        <w:rPr>
          <w:rFonts w:ascii="Daytona" w:hAnsi="Daytona"/>
        </w:rPr>
        <w:t xml:space="preserve">: Determina como se incluirá el </w:t>
      </w:r>
      <w:proofErr w:type="spellStart"/>
      <w:r w:rsidRPr="394C1707">
        <w:rPr>
          <w:rFonts w:ascii="Daytona" w:hAnsi="Daytona"/>
        </w:rPr>
        <w:t>Testing</w:t>
      </w:r>
      <w:proofErr w:type="spellEnd"/>
      <w:r w:rsidRPr="394C1707">
        <w:rPr>
          <w:rFonts w:ascii="Daytona" w:hAnsi="Daytona"/>
        </w:rPr>
        <w:t xml:space="preserve"> en el plan del proyecto, y como será el Test Plan (que recursos se usará, que riesgos se tendrá, cuál será el criterio de aceptación, que entornos se emularan, quien realizara cada </w:t>
      </w:r>
      <w:proofErr w:type="spellStart"/>
      <w:r w:rsidRPr="394C1707">
        <w:rPr>
          <w:rFonts w:ascii="Daytona" w:hAnsi="Daytona"/>
        </w:rPr>
        <w:t>Testing</w:t>
      </w:r>
      <w:proofErr w:type="spellEnd"/>
      <w:r w:rsidRPr="394C1707">
        <w:rPr>
          <w:rFonts w:ascii="Daytona" w:hAnsi="Daytona"/>
        </w:rPr>
        <w:t>, cuando, etc.).</w:t>
      </w:r>
      <w:r w:rsidR="5602C6AA" w:rsidRPr="394C1707">
        <w:rPr>
          <w:rFonts w:ascii="Daytona" w:hAnsi="Daytona"/>
        </w:rPr>
        <w:t xml:space="preserve"> El resultado de la planificación es el Plan de Pruebas, que debe contener:</w:t>
      </w:r>
    </w:p>
    <w:p w14:paraId="59DC3733" w14:textId="5DE7843D" w:rsidR="53732352" w:rsidRDefault="5602C6AA" w:rsidP="001B65A5">
      <w:pPr>
        <w:pStyle w:val="Prrafodelista"/>
        <w:numPr>
          <w:ilvl w:val="1"/>
          <w:numId w:val="25"/>
        </w:numPr>
        <w:spacing w:after="0"/>
        <w:rPr>
          <w:rFonts w:ascii="Daytona" w:hAnsi="Daytona"/>
        </w:rPr>
      </w:pPr>
      <w:r w:rsidRPr="394C1707">
        <w:rPr>
          <w:rFonts w:ascii="Daytona" w:hAnsi="Daytona"/>
        </w:rPr>
        <w:t xml:space="preserve">Riesgos y objetivos del </w:t>
      </w:r>
      <w:proofErr w:type="spellStart"/>
      <w:r w:rsidRPr="394C1707">
        <w:rPr>
          <w:rFonts w:ascii="Daytona" w:hAnsi="Daytona"/>
        </w:rPr>
        <w:t>Testing</w:t>
      </w:r>
      <w:proofErr w:type="spellEnd"/>
      <w:r w:rsidRPr="394C1707">
        <w:rPr>
          <w:rFonts w:ascii="Daytona" w:hAnsi="Daytona"/>
        </w:rPr>
        <w:t>.</w:t>
      </w:r>
    </w:p>
    <w:p w14:paraId="19674ECE" w14:textId="03AB729A" w:rsidR="53732352" w:rsidRDefault="5602C6AA" w:rsidP="001B65A5">
      <w:pPr>
        <w:pStyle w:val="Prrafodelista"/>
        <w:numPr>
          <w:ilvl w:val="1"/>
          <w:numId w:val="25"/>
        </w:numPr>
        <w:spacing w:after="0"/>
        <w:rPr>
          <w:rFonts w:ascii="Daytona" w:hAnsi="Daytona"/>
        </w:rPr>
      </w:pPr>
      <w:r w:rsidRPr="394C1707">
        <w:rPr>
          <w:rFonts w:ascii="Daytona" w:hAnsi="Daytona"/>
        </w:rPr>
        <w:t xml:space="preserve">Estrategia de </w:t>
      </w:r>
      <w:proofErr w:type="spellStart"/>
      <w:r w:rsidRPr="394C1707">
        <w:rPr>
          <w:rFonts w:ascii="Daytona" w:hAnsi="Daytona"/>
        </w:rPr>
        <w:t>Testing</w:t>
      </w:r>
      <w:proofErr w:type="spellEnd"/>
      <w:r w:rsidRPr="394C1707">
        <w:rPr>
          <w:rFonts w:ascii="Daytona" w:hAnsi="Daytona"/>
        </w:rPr>
        <w:t>.</w:t>
      </w:r>
    </w:p>
    <w:p w14:paraId="5CF3582D" w14:textId="2A8AC1C8" w:rsidR="53732352" w:rsidRDefault="5602C6AA" w:rsidP="001B65A5">
      <w:pPr>
        <w:pStyle w:val="Prrafodelista"/>
        <w:numPr>
          <w:ilvl w:val="1"/>
          <w:numId w:val="25"/>
        </w:numPr>
        <w:spacing w:after="0"/>
        <w:rPr>
          <w:rFonts w:ascii="Daytona" w:hAnsi="Daytona"/>
        </w:rPr>
      </w:pPr>
      <w:r w:rsidRPr="394C1707">
        <w:rPr>
          <w:rFonts w:ascii="Daytona" w:hAnsi="Daytona"/>
        </w:rPr>
        <w:t>Recursos.</w:t>
      </w:r>
    </w:p>
    <w:p w14:paraId="5080A2B5" w14:textId="572C194B" w:rsidR="53732352" w:rsidRDefault="5602C6AA" w:rsidP="001B65A5">
      <w:pPr>
        <w:pStyle w:val="Prrafodelista"/>
        <w:numPr>
          <w:ilvl w:val="1"/>
          <w:numId w:val="25"/>
        </w:numPr>
        <w:spacing w:after="0"/>
        <w:rPr>
          <w:rFonts w:ascii="Daytona" w:hAnsi="Daytona"/>
        </w:rPr>
      </w:pPr>
      <w:r w:rsidRPr="394C1707">
        <w:rPr>
          <w:rFonts w:ascii="Daytona" w:hAnsi="Daytona"/>
        </w:rPr>
        <w:t>Criterio de Aceptación.</w:t>
      </w:r>
    </w:p>
    <w:p w14:paraId="7DB792AC" w14:textId="7D5C0789" w:rsidR="53732352" w:rsidRDefault="53732352" w:rsidP="001B65A5">
      <w:pPr>
        <w:pStyle w:val="Prrafodelista"/>
        <w:numPr>
          <w:ilvl w:val="0"/>
          <w:numId w:val="25"/>
        </w:numPr>
        <w:spacing w:after="0"/>
        <w:rPr>
          <w:rFonts w:ascii="Daytona" w:hAnsi="Daytona"/>
        </w:rPr>
      </w:pPr>
      <w:r w:rsidRPr="79D62543">
        <w:rPr>
          <w:rFonts w:ascii="Daytona" w:hAnsi="Daytona"/>
          <w:b/>
        </w:rPr>
        <w:t>Diseño (Identificación y especificación de casos de prueba)</w:t>
      </w:r>
      <w:r w:rsidRPr="53732352">
        <w:rPr>
          <w:rFonts w:ascii="Daytona" w:hAnsi="Daytona"/>
        </w:rPr>
        <w:t xml:space="preserve">:  Revisando las bases de la planificación del </w:t>
      </w:r>
      <w:proofErr w:type="spellStart"/>
      <w:r w:rsidRPr="53732352">
        <w:rPr>
          <w:rFonts w:ascii="Daytona" w:hAnsi="Daytona"/>
        </w:rPr>
        <w:t>Testing</w:t>
      </w:r>
      <w:proofErr w:type="spellEnd"/>
      <w:r w:rsidRPr="53732352">
        <w:rPr>
          <w:rFonts w:ascii="Daytona" w:hAnsi="Daytona"/>
        </w:rPr>
        <w:t>, se identifican</w:t>
      </w:r>
      <w:r w:rsidR="617FAFEB" w:rsidRPr="4722FEFB">
        <w:rPr>
          <w:rFonts w:ascii="Daytona" w:hAnsi="Daytona"/>
        </w:rPr>
        <w:t xml:space="preserve"> los datos necesarios</w:t>
      </w:r>
      <w:r w:rsidRPr="53732352">
        <w:rPr>
          <w:rFonts w:ascii="Daytona" w:hAnsi="Daytona"/>
        </w:rPr>
        <w:t xml:space="preserve">, diseñan y priorizan los CP que se llevaran a cabo (se define que entorno se usara, como se llevaran a cabo, por quien, cuando, etc.). Analiza si los requerimientos son </w:t>
      </w:r>
      <w:proofErr w:type="spellStart"/>
      <w:r w:rsidRPr="53732352">
        <w:rPr>
          <w:rFonts w:ascii="Daytona" w:hAnsi="Daytona"/>
        </w:rPr>
        <w:t>testeables</w:t>
      </w:r>
      <w:proofErr w:type="spellEnd"/>
      <w:r w:rsidRPr="53732352">
        <w:rPr>
          <w:rFonts w:ascii="Daytona" w:hAnsi="Daytona"/>
        </w:rPr>
        <w:t xml:space="preserve"> o no.</w:t>
      </w:r>
      <w:r w:rsidR="1FB06556" w:rsidRPr="4722FEFB">
        <w:rPr>
          <w:rFonts w:ascii="Daytona" w:hAnsi="Daytona"/>
        </w:rPr>
        <w:t xml:space="preserve"> Se define si se usa regresión o no.</w:t>
      </w:r>
    </w:p>
    <w:p w14:paraId="7C40C485" w14:textId="1A345BFB" w:rsidR="53732352" w:rsidRDefault="799F6D58" w:rsidP="001B65A5">
      <w:pPr>
        <w:pStyle w:val="Prrafodelista"/>
        <w:numPr>
          <w:ilvl w:val="0"/>
          <w:numId w:val="25"/>
        </w:numPr>
        <w:spacing w:after="0"/>
      </w:pPr>
      <w:r w:rsidRPr="79D62543">
        <w:rPr>
          <w:rFonts w:ascii="Daytona" w:hAnsi="Daytona"/>
          <w:b/>
        </w:rPr>
        <w:t>Ejecución</w:t>
      </w:r>
      <w:r w:rsidRPr="394C1707">
        <w:rPr>
          <w:rFonts w:ascii="Daytona" w:hAnsi="Daytona"/>
        </w:rPr>
        <w:t>: Cuando se ejecutan los CP, se registran y se comparan los resultados generando un reporte de defectos (con defectos encontrados, condiciones, entornos). Se trata de automatizar lo más que se pueda respecto de estas ejecuciones (ahorrando tiempo/costo).</w:t>
      </w:r>
      <w:r w:rsidR="77FCAE0F" w:rsidRPr="394C1707">
        <w:rPr>
          <w:rFonts w:ascii="Daytona" w:hAnsi="Daytona"/>
        </w:rPr>
        <w:t xml:space="preserve"> Incluye: Creación de los datos necesarios para la prueba, automatización de todo lo que sea necesario, implementar y verificar el ambiente, ejecutar los casos de prueba, registrar los resultados de la ejecución y comparar los resultados reales con los esperados.</w:t>
      </w:r>
    </w:p>
    <w:p w14:paraId="4D68857E" w14:textId="610042D9" w:rsidR="53732352" w:rsidRDefault="799F6D58" w:rsidP="001B65A5">
      <w:pPr>
        <w:pStyle w:val="Prrafodelista"/>
        <w:numPr>
          <w:ilvl w:val="0"/>
          <w:numId w:val="25"/>
        </w:numPr>
        <w:spacing w:after="0"/>
      </w:pPr>
      <w:r w:rsidRPr="79D62543">
        <w:rPr>
          <w:rFonts w:ascii="Daytona" w:hAnsi="Daytona"/>
          <w:b/>
        </w:rPr>
        <w:t>Seguimiento</w:t>
      </w:r>
      <w:r w:rsidR="3957458E" w:rsidRPr="79D62543">
        <w:rPr>
          <w:rFonts w:ascii="Daytona" w:hAnsi="Daytona"/>
          <w:b/>
        </w:rPr>
        <w:t xml:space="preserve"> (Evaluación y Reporte)</w:t>
      </w:r>
      <w:r w:rsidR="7870F736" w:rsidRPr="4722FEFB">
        <w:rPr>
          <w:rFonts w:ascii="Daytona" w:hAnsi="Daytona"/>
        </w:rPr>
        <w:t>:</w:t>
      </w:r>
      <w:r w:rsidRPr="394C1707">
        <w:rPr>
          <w:rFonts w:ascii="Daytona" w:hAnsi="Daytona"/>
        </w:rPr>
        <w:t xml:space="preserve"> Se hace un seguimiento de la corrección de los defectos encontrados hasta que se cierren todos los CP, es decir que se hayan solucionado todos.</w:t>
      </w:r>
      <w:r w:rsidR="65E6B89F" w:rsidRPr="394C1707">
        <w:rPr>
          <w:rFonts w:ascii="Daytona" w:hAnsi="Daytona"/>
        </w:rPr>
        <w:t xml:space="preserve"> Se evalúa el criterio de aceptación, se reporta el resultado de las pruebas a los interesados, se verifica los entregables y que los defectos se hayan corregido y se </w:t>
      </w:r>
      <w:r w:rsidR="4FABF686" w:rsidRPr="394C1707">
        <w:rPr>
          <w:rFonts w:ascii="Daytona" w:hAnsi="Daytona"/>
        </w:rPr>
        <w:t>evalúa</w:t>
      </w:r>
      <w:r w:rsidR="65E6B89F" w:rsidRPr="394C1707">
        <w:rPr>
          <w:rFonts w:ascii="Daytona" w:hAnsi="Daytona"/>
        </w:rPr>
        <w:t xml:space="preserve"> cómo resultaron las actividades de </w:t>
      </w:r>
      <w:proofErr w:type="spellStart"/>
      <w:r w:rsidR="65E6B89F" w:rsidRPr="394C1707">
        <w:rPr>
          <w:rFonts w:ascii="Daytona" w:hAnsi="Daytona"/>
        </w:rPr>
        <w:t>testing</w:t>
      </w:r>
      <w:proofErr w:type="spellEnd"/>
      <w:r w:rsidR="65E6B89F" w:rsidRPr="394C1707">
        <w:rPr>
          <w:rFonts w:ascii="Daytona" w:hAnsi="Daytona"/>
        </w:rPr>
        <w:t xml:space="preserve"> y se analizan las lecciones aprendidas.</w:t>
      </w:r>
    </w:p>
    <w:p w14:paraId="66278831" w14:textId="38D1B545" w:rsidR="00C82ABE" w:rsidRDefault="53732352" w:rsidP="00220742">
      <w:pPr>
        <w:spacing w:after="0"/>
        <w:rPr>
          <w:rFonts w:ascii="Daytona" w:hAnsi="Daytona"/>
        </w:rPr>
      </w:pPr>
      <w:r w:rsidRPr="53732352">
        <w:rPr>
          <w:rFonts w:ascii="Daytona" w:hAnsi="Daytona"/>
        </w:rPr>
        <w:lastRenderedPageBreak/>
        <w:t xml:space="preserve">En las empresas más maduras se deja de probar recién cuando no hay defectos bloqueantes, críticos, mayores y los defectos menores y cosméticos son muy pocos, los que se ponen en la nota de </w:t>
      </w:r>
      <w:proofErr w:type="spellStart"/>
      <w:r w:rsidRPr="53732352">
        <w:rPr>
          <w:rFonts w:ascii="Daytona" w:hAnsi="Daytona"/>
        </w:rPr>
        <w:t>Release</w:t>
      </w:r>
      <w:proofErr w:type="spellEnd"/>
      <w:r w:rsidRPr="53732352">
        <w:rPr>
          <w:rFonts w:ascii="Daytona" w:hAnsi="Daytona"/>
        </w:rPr>
        <w:t>.</w:t>
      </w:r>
      <w:r w:rsidR="3ACA748E" w:rsidRPr="4722FEFB">
        <w:rPr>
          <w:rFonts w:ascii="Daytona" w:hAnsi="Daytona"/>
        </w:rPr>
        <w:t xml:space="preserve"> La estrategia real para dejar de probar es cuando se alcanza costos muy altos.</w:t>
      </w:r>
    </w:p>
    <w:p w14:paraId="1F0B9EB7" w14:textId="67AF9681" w:rsidR="3ACA748E" w:rsidRDefault="3ACA748E" w:rsidP="4722FEFB">
      <w:pPr>
        <w:spacing w:after="0"/>
        <w:rPr>
          <w:rFonts w:ascii="Daytona" w:hAnsi="Daytona"/>
        </w:rPr>
      </w:pPr>
      <w:r w:rsidRPr="4722FEFB">
        <w:rPr>
          <w:rFonts w:ascii="Daytona" w:hAnsi="Daytona"/>
        </w:rPr>
        <w:t>Cada vuelta entre análisis y ejecución representa los ciclos de prueba.</w:t>
      </w:r>
    </w:p>
    <w:p w14:paraId="3172032D" w14:textId="77777777" w:rsidR="001171BD" w:rsidRDefault="001171BD" w:rsidP="4722FEFB">
      <w:pPr>
        <w:spacing w:after="0"/>
        <w:rPr>
          <w:rFonts w:ascii="Daytona" w:hAnsi="Daytona"/>
        </w:rPr>
      </w:pPr>
    </w:p>
    <w:p w14:paraId="23A16CB6" w14:textId="7CB9F86D" w:rsidR="00C82ABE" w:rsidRDefault="00265992" w:rsidP="00220742">
      <w:pPr>
        <w:spacing w:after="0"/>
        <w:rPr>
          <w:rFonts w:ascii="Daytona" w:hAnsi="Daytona"/>
        </w:rPr>
      </w:pPr>
      <w:r>
        <w:rPr>
          <w:rFonts w:ascii="Daytona" w:hAnsi="Daytona"/>
        </w:rPr>
        <w:t xml:space="preserve">Los artefactos </w:t>
      </w:r>
      <w:r w:rsidR="43D589EA" w:rsidRPr="4722FEFB">
        <w:rPr>
          <w:rFonts w:ascii="Daytona" w:hAnsi="Daytona"/>
        </w:rPr>
        <w:t xml:space="preserve">o entregables del proceso de prueba </w:t>
      </w:r>
      <w:r>
        <w:rPr>
          <w:rFonts w:ascii="Daytona" w:hAnsi="Daytona"/>
        </w:rPr>
        <w:t>son los siguientes:</w:t>
      </w:r>
    </w:p>
    <w:p w14:paraId="13D349B6" w14:textId="04A5AF4F" w:rsidR="00265992" w:rsidRDefault="00265992" w:rsidP="001B65A5">
      <w:pPr>
        <w:pStyle w:val="Prrafodelista"/>
        <w:numPr>
          <w:ilvl w:val="0"/>
          <w:numId w:val="37"/>
        </w:numPr>
        <w:spacing w:after="0"/>
        <w:rPr>
          <w:rFonts w:ascii="Daytona" w:hAnsi="Daytona"/>
        </w:rPr>
      </w:pPr>
      <w:r w:rsidRPr="001171BD">
        <w:rPr>
          <w:rFonts w:ascii="Daytona" w:hAnsi="Daytona"/>
          <w:highlight w:val="lightGray"/>
        </w:rPr>
        <w:t>Plan de prueba:</w:t>
      </w:r>
      <w:r>
        <w:rPr>
          <w:rFonts w:ascii="Daytona" w:hAnsi="Daytona"/>
        </w:rPr>
        <w:t xml:space="preserve"> se hace para el equipo de pruebas y detalla </w:t>
      </w:r>
      <w:r w:rsidR="49B6B04A" w:rsidRPr="4722FEFB">
        <w:rPr>
          <w:rFonts w:ascii="Daytona" w:hAnsi="Daytona"/>
        </w:rPr>
        <w:t>las decisiones de:</w:t>
      </w:r>
      <w:r w:rsidR="772CD6AE" w:rsidRPr="4722FEFB">
        <w:rPr>
          <w:rFonts w:ascii="Daytona" w:hAnsi="Daytona"/>
        </w:rPr>
        <w:t xml:space="preserve"> </w:t>
      </w:r>
      <w:r>
        <w:rPr>
          <w:rFonts w:ascii="Daytona" w:hAnsi="Daytona"/>
        </w:rPr>
        <w:t xml:space="preserve">quiénes </w:t>
      </w:r>
      <w:r w:rsidRPr="5B29185C">
        <w:rPr>
          <w:rFonts w:ascii="Daytona" w:hAnsi="Daytona"/>
        </w:rPr>
        <w:t>prueba</w:t>
      </w:r>
      <w:r w:rsidR="5849FEB6" w:rsidRPr="5B29185C">
        <w:rPr>
          <w:rFonts w:ascii="Daytona" w:hAnsi="Daytona"/>
        </w:rPr>
        <w:t>n</w:t>
      </w:r>
      <w:r>
        <w:rPr>
          <w:rFonts w:ascii="Daytona" w:hAnsi="Daytona"/>
        </w:rPr>
        <w:t xml:space="preserve">, cuándo, si utilizan o no regresión, </w:t>
      </w:r>
      <w:r w:rsidR="001F25F6">
        <w:rPr>
          <w:rFonts w:ascii="Daytona" w:hAnsi="Daytona"/>
        </w:rPr>
        <w:t>que métodos se van a utilizar</w:t>
      </w:r>
      <w:r>
        <w:rPr>
          <w:rFonts w:ascii="Daytona" w:hAnsi="Daytona"/>
        </w:rPr>
        <w:t>, etc. Para el armado del plan de pruebas no es un requisito tener listos los casos de prueba.</w:t>
      </w:r>
    </w:p>
    <w:p w14:paraId="5F51DF18" w14:textId="77777777" w:rsidR="009A5735" w:rsidRDefault="009A5735" w:rsidP="009A5735">
      <w:pPr>
        <w:pStyle w:val="Prrafodelista"/>
        <w:spacing w:after="0"/>
        <w:rPr>
          <w:rFonts w:ascii="Daytona" w:hAnsi="Daytona"/>
        </w:rPr>
      </w:pPr>
    </w:p>
    <w:p w14:paraId="473D63D1" w14:textId="6AC37BEB" w:rsidR="00265992" w:rsidRDefault="00265992" w:rsidP="001B65A5">
      <w:pPr>
        <w:pStyle w:val="Prrafodelista"/>
        <w:numPr>
          <w:ilvl w:val="0"/>
          <w:numId w:val="37"/>
        </w:numPr>
        <w:spacing w:after="0"/>
        <w:rPr>
          <w:rFonts w:ascii="Daytona" w:hAnsi="Daytona"/>
        </w:rPr>
      </w:pPr>
      <w:r w:rsidRPr="009A5735">
        <w:rPr>
          <w:rFonts w:ascii="Daytona" w:hAnsi="Daytona"/>
          <w:highlight w:val="lightGray"/>
        </w:rPr>
        <w:t>Casos de prueba</w:t>
      </w:r>
      <w:r>
        <w:rPr>
          <w:rFonts w:ascii="Daytona" w:hAnsi="Daytona"/>
        </w:rPr>
        <w:t xml:space="preserve"> – documento de casos de prueba.</w:t>
      </w:r>
    </w:p>
    <w:p w14:paraId="52659DF2" w14:textId="77777777" w:rsidR="009A5735" w:rsidRPr="009A5735" w:rsidRDefault="009A5735" w:rsidP="009A5735">
      <w:pPr>
        <w:pStyle w:val="Prrafodelista"/>
        <w:rPr>
          <w:rFonts w:ascii="Daytona" w:hAnsi="Daytona"/>
        </w:rPr>
      </w:pPr>
    </w:p>
    <w:p w14:paraId="0E9056FB" w14:textId="77777777" w:rsidR="009A5735" w:rsidRPr="009C2105" w:rsidRDefault="009A5735" w:rsidP="009A5735">
      <w:pPr>
        <w:pStyle w:val="Prrafodelista"/>
        <w:spacing w:after="0"/>
        <w:rPr>
          <w:rFonts w:ascii="Daytona" w:hAnsi="Daytona"/>
        </w:rPr>
      </w:pPr>
    </w:p>
    <w:p w14:paraId="7DE984D7" w14:textId="12D15665" w:rsidR="00265992" w:rsidRDefault="53F8BAB6" w:rsidP="001B65A5">
      <w:pPr>
        <w:pStyle w:val="Prrafodelista"/>
        <w:numPr>
          <w:ilvl w:val="0"/>
          <w:numId w:val="37"/>
        </w:numPr>
        <w:spacing w:after="0"/>
        <w:rPr>
          <w:rFonts w:ascii="Daytona" w:hAnsi="Daytona"/>
        </w:rPr>
      </w:pPr>
      <w:r w:rsidRPr="009A5735">
        <w:rPr>
          <w:rFonts w:ascii="Daytona" w:hAnsi="Daytona"/>
          <w:highlight w:val="lightGray"/>
        </w:rPr>
        <w:t>Reporte de incidentes o defectos</w:t>
      </w:r>
      <w:r w:rsidR="333EEED7" w:rsidRPr="009A5735">
        <w:rPr>
          <w:rFonts w:ascii="Daytona" w:hAnsi="Daytona"/>
          <w:highlight w:val="lightGray"/>
        </w:rPr>
        <w:t>:</w:t>
      </w:r>
      <w:r w:rsidR="333EEED7" w:rsidRPr="131CF1AE">
        <w:rPr>
          <w:rFonts w:ascii="Daytona" w:hAnsi="Daytona"/>
        </w:rPr>
        <w:t xml:space="preserve"> reporte de cuáles fueron los </w:t>
      </w:r>
      <w:r w:rsidR="333EEED7" w:rsidRPr="75377D40">
        <w:rPr>
          <w:rFonts w:ascii="Daytona" w:hAnsi="Daytona"/>
        </w:rPr>
        <w:t xml:space="preserve">casos de prueba que pasaron y los que no, los defectos que se encontraron y </w:t>
      </w:r>
      <w:r w:rsidR="333EEED7" w:rsidRPr="598C00DE">
        <w:rPr>
          <w:rFonts w:ascii="Daytona" w:hAnsi="Daytona"/>
        </w:rPr>
        <w:t>como reproducirlos para su ejecución y corrección</w:t>
      </w:r>
      <w:r w:rsidR="45C9D141" w:rsidRPr="131CF1AE">
        <w:rPr>
          <w:rFonts w:ascii="Daytona" w:hAnsi="Daytona"/>
        </w:rPr>
        <w:t>.</w:t>
      </w:r>
      <w:r w:rsidR="7280E0B7" w:rsidRPr="5183E509">
        <w:rPr>
          <w:rFonts w:ascii="Daytona" w:hAnsi="Daytona"/>
        </w:rPr>
        <w:t xml:space="preserve"> Este artefacto se envía desde </w:t>
      </w:r>
      <w:proofErr w:type="spellStart"/>
      <w:r w:rsidR="7280E0B7" w:rsidRPr="5183E509">
        <w:rPr>
          <w:rFonts w:ascii="Daytona" w:hAnsi="Daytona"/>
        </w:rPr>
        <w:t>Testing</w:t>
      </w:r>
      <w:proofErr w:type="spellEnd"/>
      <w:r w:rsidR="7280E0B7" w:rsidRPr="5183E509">
        <w:rPr>
          <w:rFonts w:ascii="Daytona" w:hAnsi="Daytona"/>
        </w:rPr>
        <w:t xml:space="preserve"> a Desarrollo </w:t>
      </w:r>
      <w:r w:rsidR="7280E0B7" w:rsidRPr="34805F8D">
        <w:rPr>
          <w:rFonts w:ascii="Daytona" w:hAnsi="Daytona"/>
        </w:rPr>
        <w:t>para corrección de defectos.</w:t>
      </w:r>
    </w:p>
    <w:p w14:paraId="178F3E7A" w14:textId="77777777" w:rsidR="009A5735" w:rsidRDefault="009A5735" w:rsidP="009A5735">
      <w:pPr>
        <w:pStyle w:val="Prrafodelista"/>
        <w:spacing w:after="0"/>
        <w:rPr>
          <w:rFonts w:ascii="Daytona" w:hAnsi="Daytona"/>
        </w:rPr>
      </w:pPr>
    </w:p>
    <w:p w14:paraId="4563135D" w14:textId="2130AE4F" w:rsidR="00265992" w:rsidRDefault="00265992" w:rsidP="001B65A5">
      <w:pPr>
        <w:pStyle w:val="Prrafodelista"/>
        <w:numPr>
          <w:ilvl w:val="0"/>
          <w:numId w:val="37"/>
        </w:numPr>
        <w:spacing w:after="0"/>
        <w:rPr>
          <w:rFonts w:ascii="Daytona" w:hAnsi="Daytona"/>
        </w:rPr>
      </w:pPr>
      <w:r w:rsidRPr="009A5735">
        <w:rPr>
          <w:rFonts w:ascii="Daytona" w:hAnsi="Daytona"/>
          <w:highlight w:val="lightGray"/>
        </w:rPr>
        <w:t xml:space="preserve">Informe </w:t>
      </w:r>
      <w:r w:rsidR="0BB33442" w:rsidRPr="009A5735">
        <w:rPr>
          <w:rFonts w:ascii="Daytona" w:hAnsi="Daytona"/>
          <w:highlight w:val="lightGray"/>
        </w:rPr>
        <w:t>final</w:t>
      </w:r>
      <w:r w:rsidRPr="009A5735">
        <w:rPr>
          <w:rFonts w:ascii="Daytona" w:hAnsi="Daytona"/>
          <w:highlight w:val="lightGray"/>
        </w:rPr>
        <w:t>:</w:t>
      </w:r>
      <w:r>
        <w:rPr>
          <w:rFonts w:ascii="Daytona" w:hAnsi="Daytona"/>
        </w:rPr>
        <w:t xml:space="preserve"> </w:t>
      </w:r>
      <w:r w:rsidR="00166FB9">
        <w:rPr>
          <w:rFonts w:ascii="Daytona" w:hAnsi="Daytona"/>
        </w:rPr>
        <w:t>suele contener métricas</w:t>
      </w:r>
      <w:r w:rsidR="57454A54" w:rsidRPr="4722FEFB">
        <w:rPr>
          <w:rFonts w:ascii="Daytona" w:hAnsi="Daytona"/>
        </w:rPr>
        <w:t xml:space="preserve"> e información</w:t>
      </w:r>
      <w:r w:rsidR="6148AF92" w:rsidRPr="4722FEFB">
        <w:rPr>
          <w:rFonts w:ascii="Daytona" w:hAnsi="Daytona"/>
        </w:rPr>
        <w:t xml:space="preserve"> final del incremento del producto</w:t>
      </w:r>
      <w:r w:rsidR="00166FB9">
        <w:rPr>
          <w:rFonts w:ascii="Daytona" w:hAnsi="Daytona"/>
        </w:rPr>
        <w:t>,</w:t>
      </w:r>
      <w:r>
        <w:rPr>
          <w:rFonts w:ascii="Daytona" w:hAnsi="Daytona"/>
        </w:rPr>
        <w:t xml:space="preserve"> se reporta cuántos ciclos</w:t>
      </w:r>
      <w:r w:rsidR="4E1428B9" w:rsidRPr="4722FEFB">
        <w:rPr>
          <w:rFonts w:ascii="Daytona" w:hAnsi="Daytona"/>
        </w:rPr>
        <w:t xml:space="preserve"> y la cantidad de errores por ciclo</w:t>
      </w:r>
      <w:r>
        <w:rPr>
          <w:rFonts w:ascii="Daytona" w:hAnsi="Daytona"/>
        </w:rPr>
        <w:t>, métodos, tipos</w:t>
      </w:r>
      <w:r w:rsidR="31B08C60" w:rsidRPr="4722FEFB">
        <w:rPr>
          <w:rFonts w:ascii="Daytona" w:hAnsi="Daytona"/>
        </w:rPr>
        <w:t xml:space="preserve"> de prueba utilizados</w:t>
      </w:r>
      <w:r w:rsidR="772CD6AE" w:rsidRPr="4722FEFB">
        <w:rPr>
          <w:rFonts w:ascii="Daytona" w:hAnsi="Daytona"/>
        </w:rPr>
        <w:t>, etc.</w:t>
      </w:r>
      <w:r>
        <w:rPr>
          <w:rFonts w:ascii="Daytona" w:hAnsi="Daytona"/>
        </w:rPr>
        <w:t xml:space="preserve"> Este es el único artefacto que es negociable en algunas organizaciones informales</w:t>
      </w:r>
      <w:r w:rsidR="56B3D5A1" w:rsidRPr="4722FEFB">
        <w:rPr>
          <w:rFonts w:ascii="Daytona" w:hAnsi="Daytona"/>
        </w:rPr>
        <w:t>, se acuerda en la contratación del trabajo</w:t>
      </w:r>
      <w:r w:rsidR="772CD6AE" w:rsidRPr="4722FEFB">
        <w:rPr>
          <w:rFonts w:ascii="Daytona" w:hAnsi="Daytona"/>
        </w:rPr>
        <w:t>.</w:t>
      </w:r>
    </w:p>
    <w:p w14:paraId="49CF21B7" w14:textId="19D71D78" w:rsidR="00741F6D" w:rsidRDefault="00E611F2" w:rsidP="00741F6D">
      <w:pPr>
        <w:pStyle w:val="Prrafodelista"/>
        <w:spacing w:after="0"/>
        <w:rPr>
          <w:rFonts w:ascii="Daytona" w:hAnsi="Daytona"/>
        </w:rPr>
      </w:pPr>
      <w:r>
        <w:rPr>
          <w:rFonts w:ascii="Daytona" w:hAnsi="Daytona"/>
        </w:rPr>
        <w:t>Tiene utilidades estadísticas.</w:t>
      </w:r>
    </w:p>
    <w:p w14:paraId="3D578353" w14:textId="19D71D78" w:rsidR="006576D4" w:rsidRDefault="006576D4" w:rsidP="00741F6D">
      <w:pPr>
        <w:pStyle w:val="Prrafodelista"/>
        <w:spacing w:after="0"/>
        <w:rPr>
          <w:rFonts w:ascii="Daytona" w:hAnsi="Daytona"/>
        </w:rPr>
      </w:pPr>
    </w:p>
    <w:p w14:paraId="25871ACB" w14:textId="1E9AFCD8" w:rsidR="00265992" w:rsidRDefault="00265992" w:rsidP="4722FEFB">
      <w:pPr>
        <w:spacing w:after="0"/>
        <w:rPr>
          <w:rFonts w:ascii="Daytona" w:hAnsi="Daytona"/>
        </w:rPr>
      </w:pPr>
      <w:r w:rsidRPr="510CC750">
        <w:rPr>
          <w:rFonts w:ascii="Daytona" w:hAnsi="Daytona"/>
        </w:rPr>
        <w:t>No es necesario esperar a que el producto este desplegado para iniciar las pruebas, ya que los procesos anteriores a la ejecución de las pruebas pueden ir realizándose previamente a tener el producto</w:t>
      </w:r>
      <w:r w:rsidR="47FB09ED" w:rsidRPr="4722FEFB">
        <w:rPr>
          <w:rFonts w:ascii="Daytona" w:hAnsi="Daytona"/>
        </w:rPr>
        <w:t xml:space="preserve">, es decir, no es necesario tener el código para empezar con la planificación, identificación y especificación. Estas 3 partes del proceso representan el 50% del esfuerzo del </w:t>
      </w:r>
      <w:proofErr w:type="spellStart"/>
      <w:r w:rsidR="47FB09ED" w:rsidRPr="4722FEFB">
        <w:rPr>
          <w:rFonts w:ascii="Daytona" w:hAnsi="Daytona"/>
        </w:rPr>
        <w:t>testing</w:t>
      </w:r>
      <w:proofErr w:type="spellEnd"/>
      <w:r w:rsidR="47FB09ED" w:rsidRPr="4722FEFB">
        <w:rPr>
          <w:rFonts w:ascii="Daytona" w:hAnsi="Daytona"/>
        </w:rPr>
        <w:t xml:space="preserve"> y son adelantables, es por eso que </w:t>
      </w:r>
      <w:r w:rsidR="47FB09ED" w:rsidRPr="65138BB3">
        <w:rPr>
          <w:rFonts w:ascii="Daytona" w:hAnsi="Daytona"/>
          <w:b/>
        </w:rPr>
        <w:t>el plan de pruebas se hace junto al plan de proyecto</w:t>
      </w:r>
      <w:r w:rsidR="47FB09ED" w:rsidRPr="4722FEFB">
        <w:rPr>
          <w:rFonts w:ascii="Daytona" w:hAnsi="Daytona"/>
        </w:rPr>
        <w:t>.</w:t>
      </w:r>
    </w:p>
    <w:p w14:paraId="6AD9BFA3" w14:textId="34120871" w:rsidR="00265992" w:rsidRDefault="47FB09ED" w:rsidP="4722FEFB">
      <w:pPr>
        <w:spacing w:after="0"/>
        <w:rPr>
          <w:rFonts w:ascii="Daytona" w:hAnsi="Daytona"/>
        </w:rPr>
      </w:pPr>
      <w:r w:rsidRPr="4722FEFB">
        <w:rPr>
          <w:rFonts w:ascii="Daytona" w:hAnsi="Daytona"/>
        </w:rPr>
        <w:t>Lo más difícil del proceso es el armar los casos de prueba, se deben despersonalizar y no usar datos reales.</w:t>
      </w:r>
    </w:p>
    <w:p w14:paraId="097C92DA" w14:textId="159156B6" w:rsidR="00265992" w:rsidRDefault="00265992" w:rsidP="00265992">
      <w:pPr>
        <w:spacing w:after="0"/>
        <w:rPr>
          <w:rFonts w:ascii="Daytona" w:hAnsi="Daytona"/>
        </w:rPr>
      </w:pPr>
    </w:p>
    <w:p w14:paraId="416A06F4" w14:textId="43181D16" w:rsidR="43588826" w:rsidRDefault="24DE989B" w:rsidP="4722FEFB">
      <w:pPr>
        <w:pStyle w:val="Ttulo2"/>
        <w:rPr>
          <w:rFonts w:ascii="Daytona" w:hAnsi="Daytona"/>
        </w:rPr>
      </w:pPr>
      <w:bookmarkStart w:id="105" w:name="_Toc256479636"/>
      <w:bookmarkStart w:id="106" w:name="_Toc421573724"/>
      <w:bookmarkStart w:id="107" w:name="_Toc1136640080"/>
      <w:bookmarkStart w:id="108" w:name="_Toc140823179"/>
      <w:bookmarkStart w:id="109" w:name="_Toc117866050"/>
      <w:bookmarkStart w:id="110" w:name="_Toc1595923371"/>
      <w:bookmarkStart w:id="111" w:name="_Toc117866322"/>
      <w:r w:rsidRPr="24088892">
        <w:rPr>
          <w:rFonts w:ascii="Daytona" w:hAnsi="Daytona"/>
        </w:rPr>
        <w:t>Verificación y Validación</w:t>
      </w:r>
      <w:bookmarkEnd w:id="105"/>
      <w:bookmarkEnd w:id="106"/>
      <w:bookmarkEnd w:id="107"/>
      <w:bookmarkEnd w:id="108"/>
      <w:bookmarkEnd w:id="109"/>
      <w:bookmarkEnd w:id="110"/>
      <w:bookmarkEnd w:id="111"/>
    </w:p>
    <w:p w14:paraId="5CDE24F7" w14:textId="1C1D0BCC" w:rsidR="562BC1BA" w:rsidRDefault="562BC1BA" w:rsidP="510CC750">
      <w:pPr>
        <w:spacing w:after="0"/>
        <w:rPr>
          <w:rFonts w:ascii="Daytona" w:hAnsi="Daytona"/>
        </w:rPr>
      </w:pPr>
      <w:r w:rsidRPr="510CC750">
        <w:rPr>
          <w:rFonts w:ascii="Daytona" w:hAnsi="Daytona"/>
          <w:u w:val="single"/>
        </w:rPr>
        <w:t>Verificación</w:t>
      </w:r>
      <w:r w:rsidRPr="510CC750">
        <w:rPr>
          <w:rFonts w:ascii="Daytona" w:hAnsi="Daytona"/>
        </w:rPr>
        <w:t>: se verifica si el sistema funciona correctamente.</w:t>
      </w:r>
      <w:r w:rsidR="6EFF1E20" w:rsidRPr="4722FEFB">
        <w:rPr>
          <w:rFonts w:ascii="Daytona" w:hAnsi="Daytona"/>
        </w:rPr>
        <w:t xml:space="preserve"> -&gt; Estamos construyendo el sistema correctamente?</w:t>
      </w:r>
    </w:p>
    <w:p w14:paraId="1738101C" w14:textId="54199DE8" w:rsidR="562BC1BA" w:rsidRDefault="562BC1BA" w:rsidP="510CC750">
      <w:pPr>
        <w:spacing w:after="0"/>
        <w:rPr>
          <w:rFonts w:ascii="Daytona" w:hAnsi="Daytona"/>
        </w:rPr>
      </w:pPr>
      <w:r w:rsidRPr="510CC750">
        <w:rPr>
          <w:rFonts w:ascii="Daytona" w:hAnsi="Daytona"/>
          <w:u w:val="single"/>
        </w:rPr>
        <w:t>Validación</w:t>
      </w:r>
      <w:r w:rsidRPr="510CC750">
        <w:rPr>
          <w:rFonts w:ascii="Daytona" w:hAnsi="Daytona"/>
        </w:rPr>
        <w:t>: se valida si el sistema hace lo que el cliente necesita</w:t>
      </w:r>
      <w:r w:rsidR="48D55E74" w:rsidRPr="510CC750">
        <w:rPr>
          <w:rFonts w:ascii="Daytona" w:hAnsi="Daytona"/>
        </w:rPr>
        <w:t>, comparándolo con los requerimientos</w:t>
      </w:r>
      <w:r w:rsidRPr="510CC750">
        <w:rPr>
          <w:rFonts w:ascii="Daytona" w:hAnsi="Daytona"/>
        </w:rPr>
        <w:t>.</w:t>
      </w:r>
      <w:r w:rsidR="1EE16F33" w:rsidRPr="4722FEFB">
        <w:rPr>
          <w:rFonts w:ascii="Daytona" w:hAnsi="Daytona"/>
        </w:rPr>
        <w:t xml:space="preserve"> -&gt; Estamos construyendo el sistema correcto?</w:t>
      </w:r>
    </w:p>
    <w:p w14:paraId="3D50E3A3" w14:textId="68DAD2DB" w:rsidR="4722FEFB" w:rsidRDefault="4722FEFB" w:rsidP="4722FEFB">
      <w:pPr>
        <w:pStyle w:val="Ttulo2"/>
        <w:rPr>
          <w:rFonts w:ascii="Daytona" w:hAnsi="Daytona"/>
        </w:rPr>
      </w:pPr>
    </w:p>
    <w:p w14:paraId="1CC0F43A" w14:textId="43181D16" w:rsidR="1EE16F33" w:rsidRDefault="5035356F" w:rsidP="4722FEFB">
      <w:pPr>
        <w:pStyle w:val="Ttulo2"/>
        <w:rPr>
          <w:rFonts w:ascii="Daytona" w:hAnsi="Daytona"/>
        </w:rPr>
      </w:pPr>
      <w:bookmarkStart w:id="112" w:name="_Toc243821699"/>
      <w:bookmarkStart w:id="113" w:name="_Toc705505178"/>
      <w:bookmarkStart w:id="114" w:name="_Toc1193209158"/>
      <w:bookmarkStart w:id="115" w:name="_Toc116042108"/>
      <w:bookmarkStart w:id="116" w:name="_Toc117866051"/>
      <w:bookmarkStart w:id="117" w:name="_Toc222443585"/>
      <w:bookmarkStart w:id="118" w:name="_Toc117866323"/>
      <w:r w:rsidRPr="24088892">
        <w:rPr>
          <w:rFonts w:ascii="Daytona" w:hAnsi="Daytona"/>
        </w:rPr>
        <w:t xml:space="preserve">El </w:t>
      </w:r>
      <w:proofErr w:type="spellStart"/>
      <w:r w:rsidRPr="24088892">
        <w:rPr>
          <w:rFonts w:ascii="Daytona" w:hAnsi="Daytona"/>
        </w:rPr>
        <w:t>Testing</w:t>
      </w:r>
      <w:proofErr w:type="spellEnd"/>
      <w:r w:rsidRPr="24088892">
        <w:rPr>
          <w:rFonts w:ascii="Daytona" w:hAnsi="Daytona"/>
        </w:rPr>
        <w:t xml:space="preserve"> y el Ciclo de Vida</w:t>
      </w:r>
      <w:bookmarkEnd w:id="112"/>
      <w:bookmarkEnd w:id="113"/>
      <w:bookmarkEnd w:id="114"/>
      <w:bookmarkEnd w:id="115"/>
      <w:bookmarkEnd w:id="116"/>
      <w:bookmarkEnd w:id="117"/>
      <w:bookmarkEnd w:id="118"/>
    </w:p>
    <w:p w14:paraId="737382F2" w14:textId="29B79F38" w:rsidR="60661FDA" w:rsidRDefault="2DD0C305" w:rsidP="510CC750">
      <w:pPr>
        <w:spacing w:after="0"/>
        <w:rPr>
          <w:rFonts w:ascii="Daytona" w:hAnsi="Daytona"/>
        </w:rPr>
      </w:pPr>
      <w:r w:rsidRPr="2DD0C305">
        <w:rPr>
          <w:rFonts w:ascii="Daytona" w:hAnsi="Daytona"/>
        </w:rPr>
        <w:t xml:space="preserve">Si desarrollamos con ciclo de vida en cascada </w:t>
      </w:r>
      <w:r w:rsidR="4E1DBDE5" w:rsidRPr="4722FEFB">
        <w:rPr>
          <w:rFonts w:ascii="Daytona" w:hAnsi="Daytona"/>
        </w:rPr>
        <w:t>(</w:t>
      </w:r>
      <w:r w:rsidR="42178FFA" w:rsidRPr="4722FEFB">
        <w:rPr>
          <w:rFonts w:ascii="Daytona" w:hAnsi="Daytona"/>
        </w:rPr>
        <w:t xml:space="preserve">Ciclo de Vida </w:t>
      </w:r>
      <w:r w:rsidR="4E1DBDE5" w:rsidRPr="4722FEFB">
        <w:rPr>
          <w:rFonts w:ascii="Daytona" w:hAnsi="Daytona"/>
        </w:rPr>
        <w:t>Secuencial)</w:t>
      </w:r>
      <w:r w:rsidR="01510DBC" w:rsidRPr="4722FEFB">
        <w:rPr>
          <w:rFonts w:ascii="Daytona" w:hAnsi="Daytona"/>
        </w:rPr>
        <w:t xml:space="preserve"> </w:t>
      </w:r>
      <w:r w:rsidRPr="2DD0C305">
        <w:rPr>
          <w:rFonts w:ascii="Daytona" w:hAnsi="Daytona"/>
        </w:rPr>
        <w:t xml:space="preserve">el </w:t>
      </w:r>
      <w:proofErr w:type="spellStart"/>
      <w:r w:rsidRPr="2DD0C305">
        <w:rPr>
          <w:rFonts w:ascii="Daytona" w:hAnsi="Daytona"/>
        </w:rPr>
        <w:t>testing</w:t>
      </w:r>
      <w:proofErr w:type="spellEnd"/>
      <w:r w:rsidRPr="2DD0C305">
        <w:rPr>
          <w:rFonts w:ascii="Daytona" w:hAnsi="Daytona"/>
        </w:rPr>
        <w:t xml:space="preserve"> se ensambla al ciclo de vida, por lo que las pruebas se hacen al final ya que es el momento en el que nos entregan el producto. En cambio, sí desarrollamos con ágil</w:t>
      </w:r>
      <w:r w:rsidR="3641DD09" w:rsidRPr="4722FEFB">
        <w:rPr>
          <w:rFonts w:ascii="Daytona" w:hAnsi="Daytona"/>
        </w:rPr>
        <w:t xml:space="preserve"> (</w:t>
      </w:r>
      <w:r w:rsidR="099F81F1" w:rsidRPr="4722FEFB">
        <w:rPr>
          <w:rFonts w:ascii="Daytona" w:hAnsi="Daytona"/>
        </w:rPr>
        <w:t>Ciclo de Vida Iterativo/Incremental)</w:t>
      </w:r>
      <w:r w:rsidR="01510DBC" w:rsidRPr="4722FEFB">
        <w:rPr>
          <w:rFonts w:ascii="Daytona" w:hAnsi="Daytona"/>
        </w:rPr>
        <w:t>,</w:t>
      </w:r>
      <w:r w:rsidRPr="2DD0C305">
        <w:rPr>
          <w:rFonts w:ascii="Daytona" w:hAnsi="Daytona"/>
        </w:rPr>
        <w:t xml:space="preserve"> hacemos </w:t>
      </w:r>
      <w:proofErr w:type="spellStart"/>
      <w:r w:rsidRPr="2DD0C305">
        <w:rPr>
          <w:rFonts w:ascii="Daytona" w:hAnsi="Daytona"/>
        </w:rPr>
        <w:t>testing</w:t>
      </w:r>
      <w:proofErr w:type="spellEnd"/>
      <w:r w:rsidRPr="2DD0C305">
        <w:rPr>
          <w:rFonts w:ascii="Daytona" w:hAnsi="Daytona"/>
        </w:rPr>
        <w:t xml:space="preserve"> por iteración. El problema es que se pueden incluir errores por la integración de los incrementos.</w:t>
      </w:r>
    </w:p>
    <w:p w14:paraId="4414B145" w14:textId="7306A992" w:rsidR="4722FEFB" w:rsidRDefault="4722FEFB" w:rsidP="4722FEFB">
      <w:pPr>
        <w:spacing w:after="0"/>
        <w:rPr>
          <w:rFonts w:ascii="Daytona" w:hAnsi="Daytona"/>
        </w:rPr>
      </w:pPr>
    </w:p>
    <w:p w14:paraId="009FDFC5" w14:textId="43181D16" w:rsidR="00913415" w:rsidRDefault="5666AE51" w:rsidP="007852C1">
      <w:pPr>
        <w:pStyle w:val="Ttulo2"/>
        <w:rPr>
          <w:rFonts w:ascii="Daytona" w:hAnsi="Daytona"/>
        </w:rPr>
      </w:pPr>
      <w:bookmarkStart w:id="119" w:name="_Toc1528898883"/>
      <w:bookmarkStart w:id="120" w:name="_Toc1619504407"/>
      <w:bookmarkStart w:id="121" w:name="_Toc117866052"/>
      <w:bookmarkStart w:id="122" w:name="_Toc1978826123"/>
      <w:bookmarkStart w:id="123" w:name="_Toc117866324"/>
      <w:bookmarkStart w:id="124" w:name="_Toc1961777950"/>
      <w:bookmarkStart w:id="125" w:name="_Toc1463024800"/>
      <w:bookmarkStart w:id="126" w:name="_Toc130919908"/>
      <w:r w:rsidRPr="4E6D18C1">
        <w:rPr>
          <w:rFonts w:ascii="Daytona" w:hAnsi="Daytona"/>
        </w:rPr>
        <w:t>Estrategias de prueba</w:t>
      </w:r>
      <w:bookmarkEnd w:id="119"/>
    </w:p>
    <w:p w14:paraId="511C89DB" w14:textId="43181D16" w:rsidR="0FBEDE3A" w:rsidRDefault="0FBEDE3A">
      <w:bookmarkStart w:id="127" w:name="_Toc2032592082"/>
      <w:bookmarkStart w:id="128" w:name="_Toc117866053"/>
      <w:bookmarkStart w:id="129" w:name="_Toc117866325"/>
      <w:bookmarkEnd w:id="120"/>
      <w:bookmarkEnd w:id="121"/>
      <w:bookmarkEnd w:id="122"/>
      <w:bookmarkEnd w:id="123"/>
      <w:bookmarkEnd w:id="124"/>
      <w:bookmarkEnd w:id="125"/>
      <w:bookmarkEnd w:id="126"/>
      <w:r w:rsidRPr="11F59E9D">
        <w:rPr>
          <w:rStyle w:val="Ttulo3Car"/>
          <w:rFonts w:ascii="Daytona" w:eastAsia="Daytona" w:hAnsi="Daytona" w:cs="Daytona"/>
        </w:rPr>
        <w:t>Caja negra</w:t>
      </w:r>
      <w:bookmarkEnd w:id="127"/>
      <w:bookmarkEnd w:id="128"/>
      <w:bookmarkEnd w:id="129"/>
      <w:r>
        <w:br/>
      </w:r>
      <w:r w:rsidRPr="11F59E9D">
        <w:rPr>
          <w:rFonts w:ascii="Daytona" w:eastAsia="Daytona" w:hAnsi="Daytona" w:cs="Daytona"/>
        </w:rPr>
        <w:t xml:space="preserve">Son métodos dinámicos en donde se le aplican al sistema una serie de entradas y en base a esto se analizan las respuestas que entrega el mismo, sin tener en cuenta la funcionalidad interna del sistema. Es decir, nos enfocamos en que hace sin tener en cuenta como lo hace. </w:t>
      </w:r>
    </w:p>
    <w:p w14:paraId="069F12FC" w14:textId="75BB15C5" w:rsidR="0FBEDE3A" w:rsidRDefault="0FBEDE3A" w:rsidP="11F59E9D">
      <w:pPr>
        <w:pStyle w:val="NormalWeb"/>
        <w:spacing w:before="240" w:beforeAutospacing="0" w:after="0" w:afterAutospacing="0"/>
      </w:pPr>
      <w:r w:rsidRPr="11F59E9D">
        <w:rPr>
          <w:rFonts w:ascii="Daytona" w:hAnsi="Daytona" w:cs="Arial"/>
          <w:color w:val="000000" w:themeColor="text1"/>
          <w:sz w:val="22"/>
          <w:szCs w:val="22"/>
        </w:rPr>
        <w:t xml:space="preserve">Para ello, se realiza un </w:t>
      </w:r>
      <w:proofErr w:type="spellStart"/>
      <w:r w:rsidRPr="11F59E9D">
        <w:rPr>
          <w:rFonts w:ascii="Daytona" w:hAnsi="Daytona" w:cs="Arial"/>
          <w:color w:val="000000" w:themeColor="text1"/>
          <w:sz w:val="22"/>
          <w:szCs w:val="22"/>
        </w:rPr>
        <w:t>testing</w:t>
      </w:r>
      <w:proofErr w:type="spellEnd"/>
      <w:r w:rsidRPr="11F59E9D">
        <w:rPr>
          <w:rFonts w:ascii="Daytona" w:hAnsi="Daytona" w:cs="Arial"/>
          <w:color w:val="000000" w:themeColor="text1"/>
          <w:sz w:val="22"/>
          <w:szCs w:val="22"/>
        </w:rPr>
        <w:t xml:space="preserve"> exhaustivo de entrada, probando cada posible entrada conducida como caso de prueba, no necesariamente las válidas. La cantidad de casos de prueba necesarios para ello es inviable su ejecución por su cantidad inmensurable. En transacciones no sólo se debe considerar todos los datos posibles, sino todas las secuencias posibles de transacciones previas</w:t>
      </w:r>
      <w:r w:rsidRPr="11F59E9D">
        <w:rPr>
          <w:rFonts w:ascii="Arial" w:hAnsi="Arial" w:cs="Arial"/>
          <w:color w:val="000000" w:themeColor="text1"/>
          <w:sz w:val="22"/>
          <w:szCs w:val="22"/>
        </w:rPr>
        <w:t>.</w:t>
      </w:r>
    </w:p>
    <w:p w14:paraId="01BF2869" w14:textId="6F23AA2C" w:rsidR="0FBEDE3A" w:rsidRDefault="0FBEDE3A" w:rsidP="11F59E9D">
      <w:pPr>
        <w:pStyle w:val="Prrafodelista"/>
        <w:ind w:left="0"/>
      </w:pPr>
      <w:r w:rsidRPr="11F59E9D">
        <w:rPr>
          <w:rFonts w:ascii="Daytona" w:eastAsia="Daytona" w:hAnsi="Daytona" w:cs="Daytona"/>
        </w:rPr>
        <w:t>Se clasifican en basados en especificaciones y basados en experiencia:</w:t>
      </w:r>
    </w:p>
    <w:p w14:paraId="10CDF090" w14:textId="5E7DE327" w:rsidR="0FBEDE3A" w:rsidRDefault="0FBEDE3A" w:rsidP="001B65A5">
      <w:pPr>
        <w:pStyle w:val="Prrafodelista"/>
        <w:numPr>
          <w:ilvl w:val="0"/>
          <w:numId w:val="10"/>
        </w:numPr>
        <w:rPr>
          <w:rFonts w:ascii="Daytona" w:eastAsia="Daytona" w:hAnsi="Daytona" w:cs="Daytona"/>
        </w:rPr>
      </w:pPr>
      <w:r w:rsidRPr="11F59E9D">
        <w:rPr>
          <w:rFonts w:ascii="Daytona" w:eastAsia="Daytona" w:hAnsi="Daytona" w:cs="Daytona"/>
          <w:u w:val="single"/>
        </w:rPr>
        <w:t>Métodos basados en especificacione</w:t>
      </w:r>
      <w:r w:rsidRPr="11F59E9D">
        <w:rPr>
          <w:rFonts w:ascii="Daytona" w:eastAsia="Daytona" w:hAnsi="Daytona" w:cs="Daytona"/>
        </w:rPr>
        <w:t xml:space="preserve">s: Son aquellos que se ejecutan utilizando la documentación de especificaciones realizadas del producto. Los que se usan son: </w:t>
      </w:r>
      <w:r w:rsidRPr="11F59E9D">
        <w:rPr>
          <w:rFonts w:ascii="Daytona" w:eastAsia="Daytona" w:hAnsi="Daytona" w:cs="Daytona"/>
          <w:i/>
          <w:iCs/>
        </w:rPr>
        <w:t>partición de equivalencias</w:t>
      </w:r>
      <w:r w:rsidRPr="11F59E9D">
        <w:rPr>
          <w:rFonts w:ascii="Daytona" w:eastAsia="Daytona" w:hAnsi="Daytona" w:cs="Daytona"/>
        </w:rPr>
        <w:t xml:space="preserve"> (proceso sistemático que consiste en identificar clases de equivalencia, las cuales definen subconjuntos de datos que producen un resultado equivalente) y </w:t>
      </w:r>
      <w:r w:rsidRPr="11F59E9D">
        <w:rPr>
          <w:rFonts w:ascii="Daytona" w:eastAsia="Daytona" w:hAnsi="Daytona" w:cs="Daytona"/>
          <w:i/>
          <w:iCs/>
        </w:rPr>
        <w:t>análisis de los valores limites</w:t>
      </w:r>
      <w:r w:rsidRPr="11F59E9D">
        <w:rPr>
          <w:rFonts w:ascii="Daytona" w:eastAsia="Daytona" w:hAnsi="Daytona" w:cs="Daytona"/>
        </w:rPr>
        <w:t xml:space="preserve"> (utilizar los limites o valores de borde de las clases de equivalencia para la definición de los casos de prueba)-</w:t>
      </w:r>
    </w:p>
    <w:p w14:paraId="4FB5C4C8" w14:textId="78BF3180" w:rsidR="0FBEDE3A" w:rsidRDefault="0FBEDE3A" w:rsidP="001B65A5">
      <w:pPr>
        <w:pStyle w:val="Prrafodelista"/>
        <w:numPr>
          <w:ilvl w:val="0"/>
          <w:numId w:val="10"/>
        </w:numPr>
        <w:rPr>
          <w:rFonts w:ascii="Daytona" w:eastAsia="Daytona" w:hAnsi="Daytona" w:cs="Daytona"/>
        </w:rPr>
      </w:pPr>
      <w:r w:rsidRPr="11F59E9D">
        <w:rPr>
          <w:rFonts w:ascii="Daytona" w:eastAsia="Daytona" w:hAnsi="Daytona" w:cs="Daytona"/>
          <w:u w:val="single"/>
        </w:rPr>
        <w:t>Métodos basados en experiencia</w:t>
      </w:r>
      <w:r w:rsidRPr="11F59E9D">
        <w:rPr>
          <w:rFonts w:ascii="Daytona" w:eastAsia="Daytona" w:hAnsi="Daytona" w:cs="Daytona"/>
        </w:rPr>
        <w:t xml:space="preserve">: Son aquellos donde la experiencia y los conocimientos del </w:t>
      </w:r>
      <w:proofErr w:type="spellStart"/>
      <w:r w:rsidRPr="11F59E9D">
        <w:rPr>
          <w:rFonts w:ascii="Daytona" w:eastAsia="Daytona" w:hAnsi="Daytona" w:cs="Daytona"/>
        </w:rPr>
        <w:t>tester</w:t>
      </w:r>
      <w:proofErr w:type="spellEnd"/>
      <w:r w:rsidRPr="11F59E9D">
        <w:rPr>
          <w:rFonts w:ascii="Daytona" w:eastAsia="Daytona" w:hAnsi="Daytona" w:cs="Daytona"/>
        </w:rPr>
        <w:t xml:space="preserve"> son fundamentales para determinar las entradas del sistema y analizar los resultados. Se encuentran: Adivinanza de defectos (enfoque basado en la intuición y experiencia para identificar pruebas que probablemente expongan defectos del software, elaborando una lista de defectos posibles o situaciones propensas a error y realizando pruebas a partir de esa lista) y </w:t>
      </w:r>
      <w:proofErr w:type="spellStart"/>
      <w:r w:rsidRPr="11F59E9D">
        <w:rPr>
          <w:rFonts w:ascii="Daytona" w:eastAsia="Daytona" w:hAnsi="Daytona" w:cs="Daytona"/>
        </w:rPr>
        <w:t>testing</w:t>
      </w:r>
      <w:proofErr w:type="spellEnd"/>
      <w:r w:rsidRPr="11F59E9D">
        <w:rPr>
          <w:rFonts w:ascii="Daytona" w:eastAsia="Daytona" w:hAnsi="Daytona" w:cs="Daytona"/>
        </w:rPr>
        <w:t xml:space="preserve"> exploratorio (el </w:t>
      </w:r>
      <w:proofErr w:type="spellStart"/>
      <w:r w:rsidRPr="11F59E9D">
        <w:rPr>
          <w:rFonts w:ascii="Daytona" w:eastAsia="Daytona" w:hAnsi="Daytona" w:cs="Daytona"/>
        </w:rPr>
        <w:t>tester</w:t>
      </w:r>
      <w:proofErr w:type="spellEnd"/>
      <w:r w:rsidRPr="11F59E9D">
        <w:rPr>
          <w:rFonts w:ascii="Daytona" w:eastAsia="Daytona" w:hAnsi="Daytona" w:cs="Daytona"/>
        </w:rPr>
        <w:t xml:space="preserve"> mientras va probando el software, va aprendiendo a manejar el sistema y junto con su experiencia y creatividad, genera nuevas pruebas a ejecutar).</w:t>
      </w:r>
    </w:p>
    <w:p w14:paraId="353CCDA4" w14:textId="43181D16" w:rsidR="5957E033" w:rsidRDefault="0FBEDE3A" w:rsidP="11F59E9D">
      <w:pPr>
        <w:rPr>
          <w:rFonts w:ascii="Daytona" w:eastAsia="Daytona" w:hAnsi="Daytona" w:cs="Daytona"/>
        </w:rPr>
      </w:pPr>
      <w:bookmarkStart w:id="130" w:name="_Toc1493321866"/>
      <w:bookmarkStart w:id="131" w:name="_Toc117866054"/>
      <w:bookmarkStart w:id="132" w:name="_Toc117866326"/>
      <w:r w:rsidRPr="11F59E9D">
        <w:rPr>
          <w:rStyle w:val="Ttulo3Car"/>
          <w:rFonts w:ascii="Daytona" w:eastAsia="Daytona" w:hAnsi="Daytona" w:cs="Daytona"/>
        </w:rPr>
        <w:t>Caja blanca</w:t>
      </w:r>
      <w:bookmarkEnd w:id="130"/>
      <w:bookmarkEnd w:id="131"/>
      <w:bookmarkEnd w:id="132"/>
      <w:r w:rsidR="5957E033">
        <w:br/>
      </w:r>
      <w:r w:rsidRPr="11F59E9D">
        <w:rPr>
          <w:rFonts w:ascii="Daytona" w:eastAsia="Daytona" w:hAnsi="Daytona" w:cs="Daytona"/>
        </w:rPr>
        <w:t xml:space="preserve">En estos se dispone del código (puede ser también pseudocódigo o un diagrama de flujo). Nos permiten diseñar casos de prueba, maximizando la cantidad de defectos con la menor cantidad de casos de prueba posibles. </w:t>
      </w:r>
    </w:p>
    <w:p w14:paraId="46A00041" w14:textId="3F799E4E" w:rsidR="0FBEDE3A" w:rsidRDefault="0FBEDE3A" w:rsidP="11F59E9D">
      <w:pPr>
        <w:pStyle w:val="Prrafodelista"/>
        <w:ind w:left="0"/>
        <w:rPr>
          <w:rFonts w:ascii="Daytona" w:eastAsia="Daytona" w:hAnsi="Daytona" w:cs="Daytona"/>
        </w:rPr>
      </w:pPr>
      <w:r w:rsidRPr="11F59E9D">
        <w:rPr>
          <w:rFonts w:ascii="Daytona" w:hAnsi="Daytona" w:cs="Arial"/>
          <w:color w:val="000000" w:themeColor="text1"/>
        </w:rPr>
        <w:t xml:space="preserve">Tiene dos fallas: La primera es que el número de caminos lógicos únicos puede ser sumamente grande, tomando muchísimo tiempo de probar absolutamente todas de ellas.  La segunda falla es </w:t>
      </w:r>
      <w:r w:rsidRPr="11F59E9D">
        <w:rPr>
          <w:rFonts w:ascii="Daytona" w:hAnsi="Daytona" w:cs="Arial"/>
          <w:color w:val="000000" w:themeColor="text1"/>
        </w:rPr>
        <w:lastRenderedPageBreak/>
        <w:t>que las pruebas de camino exhaustivas no aseguran que el programa sea el correcto para las especificaciones, tampoco detecta caminos faltantes ni determina errores de datos sensibles</w:t>
      </w:r>
      <w:r w:rsidRPr="11F59E9D">
        <w:rPr>
          <w:rFonts w:ascii="Arial" w:hAnsi="Arial" w:cs="Arial"/>
          <w:color w:val="000000" w:themeColor="text1"/>
        </w:rPr>
        <w:t>.</w:t>
      </w:r>
    </w:p>
    <w:p w14:paraId="26C61D1C" w14:textId="73A50249" w:rsidR="0FBEDE3A" w:rsidRDefault="0FBEDE3A" w:rsidP="11F59E9D">
      <w:pPr>
        <w:pStyle w:val="Prrafodelista"/>
        <w:ind w:left="0"/>
        <w:rPr>
          <w:rFonts w:ascii="Daytona" w:eastAsia="Daytona" w:hAnsi="Daytona" w:cs="Daytona"/>
        </w:rPr>
      </w:pPr>
      <w:r w:rsidRPr="11F59E9D">
        <w:rPr>
          <w:rFonts w:ascii="Daytona" w:eastAsia="Daytona" w:hAnsi="Daytona" w:cs="Daytona"/>
        </w:rPr>
        <w:t xml:space="preserve">Hay distintas coberturas con nivel diferente (la forma de recorrer los distintos caminos que provee el código para desarrollar una funcionalidad): </w:t>
      </w:r>
    </w:p>
    <w:p w14:paraId="29B6F8F8" w14:textId="38268A06" w:rsidR="0FBEDE3A" w:rsidRDefault="0FBEDE3A" w:rsidP="001B65A5">
      <w:pPr>
        <w:pStyle w:val="Prrafodelista"/>
        <w:numPr>
          <w:ilvl w:val="0"/>
          <w:numId w:val="10"/>
        </w:numPr>
      </w:pPr>
      <w:r w:rsidRPr="11F59E9D">
        <w:rPr>
          <w:rFonts w:ascii="Daytona" w:eastAsia="Daytona" w:hAnsi="Daytona" w:cs="Daytona"/>
          <w:b/>
          <w:bCs/>
          <w:highlight w:val="lightGray"/>
        </w:rPr>
        <w:t>Cobertura de enunciados o caminos básicos (no va al práctico):</w:t>
      </w:r>
      <w:r w:rsidRPr="11F59E9D">
        <w:rPr>
          <w:rFonts w:ascii="Daytona" w:eastAsia="Daytona" w:hAnsi="Daytona" w:cs="Daytona"/>
          <w:b/>
          <w:bCs/>
        </w:rPr>
        <w:t xml:space="preserve"> </w:t>
      </w:r>
      <w:r w:rsidRPr="11F59E9D">
        <w:rPr>
          <w:rFonts w:ascii="Daytona" w:eastAsia="Daytona" w:hAnsi="Daytona" w:cs="Daytona"/>
        </w:rPr>
        <w:t>busca poder garantizar que a todos los caminos independientes que tiene nuestra funcionalidad lo vamos a recorrer al menos 1 vez. Si la realizamos garantizamos que nuestro código fue ejecutado pasando por todos los caminos independientes.</w:t>
      </w:r>
      <w:r>
        <w:br/>
      </w:r>
      <w:r w:rsidRPr="11F59E9D">
        <w:rPr>
          <w:rFonts w:ascii="Daytona" w:eastAsia="Daytona" w:hAnsi="Daytona" w:cs="Daytona"/>
        </w:rPr>
        <w:t xml:space="preserve">Está relacionada con la complejidad </w:t>
      </w:r>
      <w:proofErr w:type="spellStart"/>
      <w:r w:rsidRPr="11F59E9D">
        <w:rPr>
          <w:rFonts w:ascii="Daytona" w:eastAsia="Daytona" w:hAnsi="Daytona" w:cs="Daytona"/>
        </w:rPr>
        <w:t>ciclomática</w:t>
      </w:r>
      <w:proofErr w:type="spellEnd"/>
      <w:r w:rsidRPr="11F59E9D">
        <w:rPr>
          <w:rFonts w:ascii="Daytona" w:eastAsia="Daytona" w:hAnsi="Daytona" w:cs="Daytona"/>
        </w:rPr>
        <w:t xml:space="preserve"> (notación O, etc.). Se requiere poder representar la funcionalidad mediante un grafo de nodos interconectados (los algoritmos recursivos quedan fuera de esta cobertura).</w:t>
      </w:r>
      <w:r>
        <w:br/>
      </w:r>
      <w:r w:rsidRPr="11F59E9D">
        <w:rPr>
          <w:rFonts w:ascii="Daytona" w:eastAsia="Daytona" w:hAnsi="Daytona" w:cs="Daytona"/>
        </w:rPr>
        <w:t xml:space="preserve">La complejidad </w:t>
      </w:r>
      <w:proofErr w:type="spellStart"/>
      <w:r w:rsidRPr="11F59E9D">
        <w:rPr>
          <w:rFonts w:ascii="Daytona" w:eastAsia="Daytona" w:hAnsi="Daytona" w:cs="Daytona"/>
        </w:rPr>
        <w:t>ciclomática</w:t>
      </w:r>
      <w:proofErr w:type="spellEnd"/>
      <w:r w:rsidRPr="11F59E9D">
        <w:rPr>
          <w:rFonts w:ascii="Daytona" w:eastAsia="Daytona" w:hAnsi="Daytona" w:cs="Daytona"/>
        </w:rPr>
        <w:t xml:space="preserve"> de caminos independientes se calcula como</w:t>
      </w:r>
    </w:p>
    <w:p w14:paraId="67571F69" w14:textId="6394D49C" w:rsidR="0FBEDE3A" w:rsidRDefault="0FBEDE3A" w:rsidP="11F59E9D">
      <w:pPr>
        <w:rPr>
          <w:rFonts w:ascii="Daytona" w:eastAsia="Daytona" w:hAnsi="Daytona" w:cs="Daytona"/>
        </w:rPr>
      </w:pPr>
      <w:r w:rsidRPr="11F59E9D">
        <w:rPr>
          <w:rFonts w:ascii="Daytona" w:eastAsia="Daytona" w:hAnsi="Daytona" w:cs="Daytona"/>
        </w:rPr>
        <w:t>M = E – N + 2*P</w:t>
      </w:r>
      <w:r>
        <w:br/>
      </w:r>
      <w:r w:rsidRPr="11F59E9D">
        <w:rPr>
          <w:rFonts w:ascii="Daytona" w:eastAsia="Daytona" w:hAnsi="Daytona" w:cs="Daytona"/>
        </w:rPr>
        <w:t xml:space="preserve">M: Complejidad </w:t>
      </w:r>
      <w:proofErr w:type="spellStart"/>
      <w:r w:rsidRPr="11F59E9D">
        <w:rPr>
          <w:rFonts w:ascii="Daytona" w:eastAsia="Daytona" w:hAnsi="Daytona" w:cs="Daytona"/>
        </w:rPr>
        <w:t>ciclomática</w:t>
      </w:r>
      <w:proofErr w:type="spellEnd"/>
      <w:r w:rsidRPr="11F59E9D">
        <w:rPr>
          <w:rFonts w:ascii="Daytona" w:eastAsia="Daytona" w:hAnsi="Daytona" w:cs="Daytona"/>
        </w:rPr>
        <w:t xml:space="preserve"> (cantidad de caminos)</w:t>
      </w:r>
      <w:r>
        <w:br/>
      </w:r>
      <w:r w:rsidRPr="11F59E9D">
        <w:rPr>
          <w:rFonts w:ascii="Daytona" w:eastAsia="Daytona" w:hAnsi="Daytona" w:cs="Daytona"/>
        </w:rPr>
        <w:t>E: Número de aristas</w:t>
      </w:r>
      <w:r>
        <w:br/>
      </w:r>
      <w:r w:rsidRPr="11F59E9D">
        <w:rPr>
          <w:rFonts w:ascii="Daytona" w:eastAsia="Daytona" w:hAnsi="Daytona" w:cs="Daytona"/>
        </w:rPr>
        <w:t>N: Número de nodos</w:t>
      </w:r>
      <w:r>
        <w:br/>
      </w:r>
      <w:r w:rsidRPr="11F59E9D">
        <w:rPr>
          <w:rFonts w:ascii="Daytona" w:eastAsia="Daytona" w:hAnsi="Daytona" w:cs="Daytona"/>
        </w:rPr>
        <w:t>P: Número de componentes conexos</w:t>
      </w:r>
    </w:p>
    <w:p w14:paraId="6B14262E" w14:textId="16B43BE9" w:rsidR="0FBEDE3A" w:rsidRDefault="0FBEDE3A" w:rsidP="11F59E9D">
      <w:pPr>
        <w:rPr>
          <w:rFonts w:ascii="Daytona" w:eastAsia="Daytona" w:hAnsi="Daytona" w:cs="Daytona"/>
        </w:rPr>
      </w:pPr>
      <w:r w:rsidRPr="11F59E9D">
        <w:rPr>
          <w:rFonts w:ascii="Daytona" w:eastAsia="Daytona" w:hAnsi="Daytona" w:cs="Daytona"/>
        </w:rPr>
        <w:t xml:space="preserve">También hay una forma visual que se calcula como el número de regiones cerradas + 1. En </w:t>
      </w:r>
      <w:r>
        <w:tab/>
      </w:r>
      <w:r w:rsidRPr="11F59E9D">
        <w:rPr>
          <w:rFonts w:ascii="Daytona" w:eastAsia="Daytona" w:hAnsi="Daytona" w:cs="Daytona"/>
        </w:rPr>
        <w:t>esta cobertura necesitamos un caso de prueba por cada camino.</w:t>
      </w:r>
    </w:p>
    <w:p w14:paraId="1BFE1A2B" w14:textId="638995C3" w:rsidR="0FBEDE3A" w:rsidRDefault="0FBEDE3A" w:rsidP="001B65A5">
      <w:pPr>
        <w:pStyle w:val="Prrafodelista"/>
        <w:numPr>
          <w:ilvl w:val="0"/>
          <w:numId w:val="10"/>
        </w:numPr>
        <w:rPr>
          <w:rFonts w:ascii="Daytona" w:eastAsia="Daytona" w:hAnsi="Daytona" w:cs="Daytona"/>
        </w:rPr>
      </w:pPr>
      <w:r w:rsidRPr="11F59E9D">
        <w:rPr>
          <w:rFonts w:ascii="Daytona" w:eastAsia="Daytona" w:hAnsi="Daytona" w:cs="Daytona"/>
          <w:b/>
          <w:bCs/>
        </w:rPr>
        <w:t>Cobertura de sentencias:</w:t>
      </w:r>
      <w:r w:rsidRPr="11F59E9D">
        <w:rPr>
          <w:rFonts w:ascii="Daytona" w:eastAsia="Daytona" w:hAnsi="Daytona" w:cs="Daytona"/>
        </w:rPr>
        <w:t xml:space="preserve"> se busca evaluar todas las sentencias (cualquier instrucción, ya sean métodos, asignaciones, etc.) con la menor cantidad de casos de prueba posible. </w:t>
      </w:r>
    </w:p>
    <w:p w14:paraId="5931EE92" w14:textId="33A1D48C" w:rsidR="0FBEDE3A" w:rsidRDefault="0FBEDE3A" w:rsidP="001B65A5">
      <w:pPr>
        <w:pStyle w:val="Prrafodelista"/>
        <w:numPr>
          <w:ilvl w:val="0"/>
          <w:numId w:val="10"/>
        </w:numPr>
        <w:rPr>
          <w:rFonts w:ascii="Daytona" w:eastAsia="Daytona" w:hAnsi="Daytona" w:cs="Daytona"/>
        </w:rPr>
      </w:pPr>
      <w:r w:rsidRPr="11F59E9D">
        <w:rPr>
          <w:rFonts w:ascii="Daytona" w:eastAsia="Daytona" w:hAnsi="Daytona" w:cs="Daytona"/>
          <w:b/>
          <w:bCs/>
        </w:rPr>
        <w:t>Cobertura de decisión:</w:t>
      </w:r>
      <w:r w:rsidRPr="11F59E9D">
        <w:rPr>
          <w:rFonts w:ascii="Daytona" w:eastAsia="Daytona" w:hAnsi="Daytona" w:cs="Daytona"/>
        </w:rPr>
        <w:t xml:space="preserve"> se busca evaluar todas las decisiones (estructuras de control, </w:t>
      </w:r>
      <w:r w:rsidRPr="11F59E9D">
        <w:rPr>
          <w:rFonts w:ascii="Daytona" w:eastAsia="Daytona" w:hAnsi="Daytona" w:cs="Daytona"/>
          <w:b/>
          <w:bCs/>
        </w:rPr>
        <w:t>sin importar la combinación de condiciones que contengan</w:t>
      </w:r>
      <w:r w:rsidRPr="11F59E9D">
        <w:rPr>
          <w:rFonts w:ascii="Daytona" w:eastAsia="Daytona" w:hAnsi="Daytona" w:cs="Daytona"/>
        </w:rPr>
        <w:t>) tanto por el verdadero como por el falso, y minimizando la cantidad de casos de prueba.</w:t>
      </w:r>
    </w:p>
    <w:p w14:paraId="33413CE0" w14:textId="772F7EBB" w:rsidR="0FBEDE3A" w:rsidRDefault="0FBEDE3A" w:rsidP="001B65A5">
      <w:pPr>
        <w:pStyle w:val="Prrafodelista"/>
        <w:numPr>
          <w:ilvl w:val="0"/>
          <w:numId w:val="10"/>
        </w:numPr>
        <w:spacing w:after="0" w:line="240" w:lineRule="auto"/>
        <w:rPr>
          <w:rFonts w:ascii="Daytona" w:hAnsi="Daytona" w:cs="Arial"/>
          <w:color w:val="000000" w:themeColor="text1"/>
        </w:rPr>
      </w:pPr>
      <w:r w:rsidRPr="11F59E9D">
        <w:rPr>
          <w:rFonts w:ascii="Daytona" w:eastAsia="Daytona" w:hAnsi="Daytona" w:cs="Daytona"/>
          <w:b/>
          <w:bCs/>
        </w:rPr>
        <w:t>Cobertura de Condición:</w:t>
      </w:r>
      <w:r w:rsidRPr="11F59E9D">
        <w:rPr>
          <w:rFonts w:ascii="Daytona" w:hAnsi="Daytona" w:cs="Arial"/>
          <w:color w:val="000000" w:themeColor="text1"/>
        </w:rPr>
        <w:t xml:space="preserve"> Se determina la cantidad mínima de casos de prueba que evalúe todas las condiciones con sus dos posibles resultados: True y False, independientemente de por donde salga la decisión ni que sean anidados.</w:t>
      </w:r>
      <w:r>
        <w:br/>
      </w:r>
      <w:r w:rsidRPr="11F59E9D">
        <w:rPr>
          <w:rFonts w:ascii="Daytona" w:hAnsi="Daytona" w:cs="Arial"/>
          <w:color w:val="000000" w:themeColor="text1"/>
        </w:rPr>
        <w:t xml:space="preserve">Una </w:t>
      </w:r>
      <w:r w:rsidRPr="11F59E9D">
        <w:rPr>
          <w:rFonts w:ascii="Daytona" w:hAnsi="Daytona" w:cs="Arial"/>
          <w:color w:val="000000" w:themeColor="text1"/>
          <w:u w:val="single"/>
        </w:rPr>
        <w:t>condición</w:t>
      </w:r>
      <w:r w:rsidRPr="11F59E9D">
        <w:rPr>
          <w:rFonts w:ascii="Daytona" w:hAnsi="Daytona" w:cs="Arial"/>
          <w:color w:val="000000" w:themeColor="text1"/>
        </w:rPr>
        <w:t xml:space="preserve"> es una evaluación lógica unidas por operadores lógicos dentro de una decisión.</w:t>
      </w:r>
      <w:r>
        <w:br/>
      </w:r>
      <w:r w:rsidRPr="11F59E9D">
        <w:rPr>
          <w:rFonts w:ascii="Daytona" w:hAnsi="Daytona" w:cs="Arial"/>
          <w:color w:val="000000" w:themeColor="text1"/>
        </w:rPr>
        <w:t>No se consideran los IF en la ejecución, que evalúan una condición y por su resultado, no se evalúa la otra dentro de la decisión.</w:t>
      </w:r>
    </w:p>
    <w:p w14:paraId="6843E203" w14:textId="066A3D24" w:rsidR="0FBEDE3A" w:rsidRDefault="0FBEDE3A" w:rsidP="001B65A5">
      <w:pPr>
        <w:pStyle w:val="Prrafodelista"/>
        <w:numPr>
          <w:ilvl w:val="0"/>
          <w:numId w:val="10"/>
        </w:numPr>
        <w:spacing w:after="0" w:line="240" w:lineRule="auto"/>
        <w:rPr>
          <w:rFonts w:ascii="Daytona" w:hAnsi="Daytona" w:cs="Arial"/>
          <w:color w:val="000000" w:themeColor="text1"/>
        </w:rPr>
      </w:pPr>
      <w:r w:rsidRPr="11F59E9D">
        <w:rPr>
          <w:rFonts w:ascii="Daytona" w:eastAsia="Daytona" w:hAnsi="Daytona" w:cs="Daytona"/>
          <w:b/>
          <w:bCs/>
          <w:lang w:eastAsia="es-ES"/>
        </w:rPr>
        <w:t>Cobertura de decisión / condición:</w:t>
      </w:r>
      <w:r w:rsidRPr="11F59E9D">
        <w:rPr>
          <w:rFonts w:ascii="Daytona" w:hAnsi="Daytona" w:cs="Arial"/>
          <w:color w:val="000000" w:themeColor="text1"/>
        </w:rPr>
        <w:t xml:space="preserve"> Busca no sólo evaluar las decisiones en su valor verdadero y su valor falso, si no evaluar todas las condiciones en su valores verdaderos y falso. </w:t>
      </w:r>
      <w:r>
        <w:br/>
      </w:r>
      <w:r w:rsidRPr="11F59E9D">
        <w:rPr>
          <w:rFonts w:ascii="Daytona" w:hAnsi="Daytona" w:cs="Arial"/>
          <w:color w:val="000000" w:themeColor="text1"/>
        </w:rPr>
        <w:t>No se considera la combinación de cada una de ellas.</w:t>
      </w:r>
    </w:p>
    <w:p w14:paraId="5AAFA5AC" w14:textId="00E6CD80" w:rsidR="0FBEDE3A" w:rsidRDefault="0FBEDE3A" w:rsidP="001B65A5">
      <w:pPr>
        <w:pStyle w:val="Prrafodelista"/>
        <w:numPr>
          <w:ilvl w:val="0"/>
          <w:numId w:val="10"/>
        </w:numPr>
        <w:spacing w:after="0" w:line="240" w:lineRule="auto"/>
        <w:rPr>
          <w:rFonts w:ascii="Daytona" w:hAnsi="Daytona" w:cs="Arial"/>
          <w:color w:val="000000" w:themeColor="text1"/>
          <w:lang w:val="es-ES" w:eastAsia="es-ES"/>
        </w:rPr>
      </w:pPr>
      <w:r w:rsidRPr="11F59E9D">
        <w:rPr>
          <w:rFonts w:ascii="Daytona" w:eastAsia="Daytona" w:hAnsi="Daytona" w:cs="Daytona"/>
          <w:b/>
          <w:bCs/>
          <w:lang w:eastAsia="es-ES"/>
        </w:rPr>
        <w:t>Cobertura múltiple:</w:t>
      </w:r>
      <w:r w:rsidRPr="11F59E9D">
        <w:rPr>
          <w:rFonts w:ascii="Daytona" w:hAnsi="Daytona" w:cs="Arial"/>
          <w:color w:val="000000" w:themeColor="text1"/>
        </w:rPr>
        <w:t xml:space="preserve"> Evalúa la combinatoria de las condiciones de una decisión. Se hace una tabla que permita evaluar los resultados verdaderos y falsos de cada condición con cada resultado posible de la decisión.</w:t>
      </w:r>
      <w:r>
        <w:br/>
      </w:r>
      <w:r w:rsidRPr="11F59E9D">
        <w:rPr>
          <w:rFonts w:ascii="Daytona" w:hAnsi="Daytona" w:cs="Arial"/>
          <w:color w:val="000000" w:themeColor="text1"/>
        </w:rPr>
        <w:t>Es el más complejo.</w:t>
      </w:r>
    </w:p>
    <w:p w14:paraId="5714CB26" w14:textId="6F325251" w:rsidR="0FBEDE3A" w:rsidRDefault="0FBEDE3A" w:rsidP="11F59E9D">
      <w:pPr>
        <w:spacing w:after="0" w:line="240" w:lineRule="auto"/>
        <w:rPr>
          <w:rFonts w:ascii="Daytona" w:eastAsia="Times New Roman" w:hAnsi="Daytona" w:cs="Times New Roman"/>
          <w:sz w:val="24"/>
          <w:szCs w:val="24"/>
          <w:lang w:val="es-ES" w:eastAsia="es-ES"/>
        </w:rPr>
      </w:pPr>
      <w:r w:rsidRPr="11F59E9D">
        <w:rPr>
          <w:rFonts w:ascii="Daytona" w:eastAsia="Times New Roman" w:hAnsi="Daytona" w:cs="Arial"/>
          <w:color w:val="000000" w:themeColor="text1"/>
          <w:lang w:val="es-ES" w:eastAsia="es-ES"/>
        </w:rPr>
        <w:lastRenderedPageBreak/>
        <w:t>No necesariamente una estrategia es mejor que la otra, cada una tiene sus fortalezas y debilidades particulares. El equipo elegirá la correcta combinación de ambas según le permita asegurar la calidad de lo que se está evaluando, no es que se utilizarán cada una de ellas.</w:t>
      </w:r>
    </w:p>
    <w:p w14:paraId="6BB15630" w14:textId="63EE96F7" w:rsidR="11F59E9D" w:rsidRDefault="11F59E9D" w:rsidP="11F59E9D"/>
    <w:p w14:paraId="5F9546C7" w14:textId="6653BC82" w:rsidR="00220742" w:rsidRDefault="42E51092" w:rsidP="00220742">
      <w:pPr>
        <w:spacing w:after="0"/>
        <w:rPr>
          <w:rFonts w:ascii="Daytona" w:hAnsi="Daytona"/>
        </w:rPr>
      </w:pPr>
      <w:r w:rsidRPr="6DA83EB9">
        <w:rPr>
          <w:rFonts w:ascii="Daytona" w:hAnsi="Daytona"/>
        </w:rPr>
        <w:t>Otra forma de ver las e</w:t>
      </w:r>
      <w:r w:rsidR="00220742" w:rsidRPr="6DA83EB9">
        <w:rPr>
          <w:rFonts w:ascii="Daytona" w:hAnsi="Daytona"/>
        </w:rPr>
        <w:t>strategias de pruebas</w:t>
      </w:r>
      <w:r w:rsidR="77E81EA5" w:rsidRPr="6DA83EB9">
        <w:rPr>
          <w:rFonts w:ascii="Daytona" w:hAnsi="Daytona"/>
        </w:rPr>
        <w:t xml:space="preserve"> es si se hacen </w:t>
      </w:r>
      <w:r w:rsidR="00220742" w:rsidRPr="6DA83EB9">
        <w:rPr>
          <w:rFonts w:ascii="Daytona" w:hAnsi="Daytona"/>
        </w:rPr>
        <w:t xml:space="preserve">con regresión </w:t>
      </w:r>
      <w:r w:rsidR="5D454A6B" w:rsidRPr="6DA83EB9">
        <w:rPr>
          <w:rFonts w:ascii="Daytona" w:hAnsi="Daytona"/>
        </w:rPr>
        <w:t>o</w:t>
      </w:r>
      <w:r w:rsidR="00220742" w:rsidRPr="6DA83EB9">
        <w:rPr>
          <w:rFonts w:ascii="Daytona" w:hAnsi="Daytona"/>
        </w:rPr>
        <w:t xml:space="preserve"> sin regresión:</w:t>
      </w:r>
    </w:p>
    <w:p w14:paraId="358DED09" w14:textId="6CF488AC" w:rsidR="00220742" w:rsidRDefault="00220742" w:rsidP="001B65A5">
      <w:pPr>
        <w:pStyle w:val="Prrafodelista"/>
        <w:numPr>
          <w:ilvl w:val="0"/>
          <w:numId w:val="36"/>
        </w:numPr>
        <w:spacing w:after="0"/>
        <w:rPr>
          <w:rFonts w:ascii="Daytona" w:hAnsi="Daytona"/>
        </w:rPr>
      </w:pPr>
      <w:r>
        <w:rPr>
          <w:rFonts w:ascii="Daytona" w:hAnsi="Daytona"/>
        </w:rPr>
        <w:t>Con regresión: Se hacen todos los ciclos de pruebas como si fueran el ciclo 0 cada vez, probando todo nuevamente, buscando encontrar errores introducidos por la corrección de otros errores (generalmente un desarrollador cuando corrige un error puede introducir varios errores nuevos</w:t>
      </w:r>
      <w:r w:rsidR="6BA67B7A" w:rsidRPr="4722FEFB">
        <w:rPr>
          <w:rFonts w:ascii="Daytona" w:hAnsi="Daytona"/>
        </w:rPr>
        <w:t>, son los llamados errores ocultos</w:t>
      </w:r>
      <w:r w:rsidR="12CA702A" w:rsidRPr="4722FEFB">
        <w:rPr>
          <w:rFonts w:ascii="Daytona" w:hAnsi="Daytona"/>
        </w:rPr>
        <w:t>).</w:t>
      </w:r>
      <w:r>
        <w:rPr>
          <w:rFonts w:ascii="Daytona" w:hAnsi="Daytona"/>
        </w:rPr>
        <w:t xml:space="preserve"> Es más costoso y lleva más tiempo</w:t>
      </w:r>
      <w:r w:rsidR="406932D8" w:rsidRPr="321CAB44">
        <w:rPr>
          <w:rFonts w:ascii="Daytona" w:hAnsi="Daytona"/>
        </w:rPr>
        <w:t xml:space="preserve"> (desventaja), pero permite encontrar errores/defectos ocultos y da más tranquilidad frente a la estadística de que por cada error corregido</w:t>
      </w:r>
      <w:r w:rsidR="406932D8" w:rsidRPr="03704DD0">
        <w:rPr>
          <w:rFonts w:ascii="Daytona" w:hAnsi="Daytona"/>
        </w:rPr>
        <w:t xml:space="preserve"> se introducen tres errores nuevos </w:t>
      </w:r>
      <w:r w:rsidR="406932D8" w:rsidRPr="321CAB44">
        <w:rPr>
          <w:rFonts w:ascii="Daytona" w:hAnsi="Daytona"/>
        </w:rPr>
        <w:t>(ventaja).</w:t>
      </w:r>
    </w:p>
    <w:p w14:paraId="28B08E86" w14:textId="77777777" w:rsidR="00EC015B" w:rsidRDefault="00EC015B" w:rsidP="00EC015B">
      <w:pPr>
        <w:pStyle w:val="Prrafodelista"/>
        <w:spacing w:after="0"/>
        <w:rPr>
          <w:rFonts w:ascii="Daytona" w:hAnsi="Daytona"/>
        </w:rPr>
      </w:pPr>
    </w:p>
    <w:p w14:paraId="631B8466" w14:textId="07798690" w:rsidR="00220742" w:rsidRDefault="00220742" w:rsidP="001B65A5">
      <w:pPr>
        <w:pStyle w:val="Prrafodelista"/>
        <w:numPr>
          <w:ilvl w:val="0"/>
          <w:numId w:val="36"/>
        </w:numPr>
        <w:spacing w:after="0"/>
        <w:rPr>
          <w:rFonts w:ascii="Daytona" w:hAnsi="Daytona"/>
        </w:rPr>
      </w:pPr>
      <w:r>
        <w:rPr>
          <w:rFonts w:ascii="Daytona" w:hAnsi="Daytona"/>
        </w:rPr>
        <w:t>Sin regresión: Se ejecutan los casos de prueba, se detecta cuáles pasaron las pruebas y cuáles no. Luego se envían a desarrollo los defectos encontrados, estos los corrigen y vuelven a desplegar el producto al ambiente de pruebas. En este momento se vuelve a probar, pero se prueba únicamente lo que fallaba, omitiendo posibles errores introducidos en otras partes del sistema, por lo tanto, decimos que conlleva errores ocultos (que no sabemos si están o no). Es más barato y lleva menos tiempo.</w:t>
      </w:r>
    </w:p>
    <w:p w14:paraId="5A8BF050" w14:textId="66A4854A" w:rsidR="00220742" w:rsidRDefault="00220742" w:rsidP="00220742">
      <w:pPr>
        <w:spacing w:after="0"/>
        <w:rPr>
          <w:rFonts w:ascii="Daytona" w:hAnsi="Daytona"/>
        </w:rPr>
      </w:pPr>
      <w:r>
        <w:rPr>
          <w:rFonts w:ascii="Daytona" w:hAnsi="Daytona"/>
        </w:rPr>
        <w:t>Generalmente se suele optar por usar pruebas sin regresión por su menor costo y tiempo de aplicación, pero siempre sería mejor poder aplicar las pruebas con regresión.</w:t>
      </w:r>
    </w:p>
    <w:p w14:paraId="3EBB9050" w14:textId="580F623B" w:rsidR="004561FD" w:rsidRPr="004561FD" w:rsidRDefault="53732352" w:rsidP="6DA83EB9">
      <w:pPr>
        <w:spacing w:after="0"/>
        <w:textAlignment w:val="baseline"/>
        <w:rPr>
          <w:rFonts w:ascii="Daytona" w:hAnsi="Daytona"/>
        </w:rPr>
      </w:pPr>
      <w:r w:rsidRPr="53732352">
        <w:rPr>
          <w:rFonts w:ascii="Daytona" w:hAnsi="Daytona"/>
        </w:rPr>
        <w:t xml:space="preserve">Si se utiliza automatización de </w:t>
      </w:r>
      <w:proofErr w:type="spellStart"/>
      <w:r w:rsidRPr="53732352">
        <w:rPr>
          <w:rFonts w:ascii="Daytona" w:hAnsi="Daytona"/>
        </w:rPr>
        <w:t>Testing</w:t>
      </w:r>
      <w:proofErr w:type="spellEnd"/>
      <w:r w:rsidRPr="53732352">
        <w:rPr>
          <w:rFonts w:ascii="Daytona" w:hAnsi="Daytona"/>
        </w:rPr>
        <w:t xml:space="preserve"> las pruebas se hacen como si fueran el ciclo 0 siempre, o sea con regresión.</w:t>
      </w:r>
    </w:p>
    <w:p w14:paraId="2CE98632" w14:textId="43181D16" w:rsidR="00913415" w:rsidRPr="007852C1" w:rsidRDefault="624D3903" w:rsidP="007852C1">
      <w:pPr>
        <w:pStyle w:val="Ttulo2"/>
        <w:rPr>
          <w:rFonts w:ascii="Daytona" w:hAnsi="Daytona"/>
        </w:rPr>
      </w:pPr>
      <w:bookmarkStart w:id="133" w:name="_Toc1701883789"/>
      <w:bookmarkStart w:id="134" w:name="_Toc425441912"/>
      <w:bookmarkStart w:id="135" w:name="_Toc1734154902"/>
      <w:bookmarkStart w:id="136" w:name="_Toc758661794"/>
      <w:bookmarkStart w:id="137" w:name="_Toc1379658326"/>
      <w:bookmarkStart w:id="138" w:name="_Toc117866055"/>
      <w:bookmarkStart w:id="139" w:name="_Toc846990241"/>
      <w:bookmarkStart w:id="140" w:name="_Toc117866327"/>
      <w:r w:rsidRPr="4E6D18C1">
        <w:rPr>
          <w:rFonts w:ascii="Daytona" w:hAnsi="Daytona"/>
        </w:rPr>
        <w:t>Tipos de prueba</w:t>
      </w:r>
      <w:bookmarkEnd w:id="133"/>
      <w:bookmarkEnd w:id="134"/>
      <w:bookmarkEnd w:id="135"/>
      <w:bookmarkEnd w:id="136"/>
      <w:bookmarkEnd w:id="137"/>
      <w:bookmarkEnd w:id="138"/>
      <w:bookmarkEnd w:id="139"/>
      <w:bookmarkEnd w:id="140"/>
    </w:p>
    <w:p w14:paraId="2B3B40B0" w14:textId="71056FCE" w:rsidR="53732352" w:rsidRDefault="624D3903" w:rsidP="53732352">
      <w:pPr>
        <w:pStyle w:val="Ttulo3"/>
        <w:rPr>
          <w:rFonts w:ascii="Daytona" w:hAnsi="Daytona"/>
        </w:rPr>
      </w:pPr>
      <w:bookmarkStart w:id="141" w:name="_Toc509579599"/>
      <w:bookmarkStart w:id="142" w:name="_Toc114006890"/>
      <w:bookmarkStart w:id="143" w:name="_Toc1122385658"/>
      <w:bookmarkStart w:id="144" w:name="_Toc1717129678"/>
      <w:bookmarkStart w:id="145" w:name="_Toc1312929926"/>
      <w:bookmarkStart w:id="146" w:name="_Toc117866056"/>
      <w:bookmarkStart w:id="147" w:name="_Toc915742286"/>
      <w:bookmarkStart w:id="148" w:name="_Toc117866328"/>
      <w:proofErr w:type="spellStart"/>
      <w:r w:rsidRPr="4E6D18C1">
        <w:rPr>
          <w:rFonts w:ascii="Daytona" w:hAnsi="Daytona"/>
        </w:rPr>
        <w:t>Smoke</w:t>
      </w:r>
      <w:proofErr w:type="spellEnd"/>
      <w:r w:rsidRPr="4E6D18C1">
        <w:rPr>
          <w:rFonts w:ascii="Daytona" w:hAnsi="Daytona"/>
        </w:rPr>
        <w:t xml:space="preserve"> Test</w:t>
      </w:r>
      <w:bookmarkEnd w:id="141"/>
      <w:bookmarkEnd w:id="142"/>
      <w:bookmarkEnd w:id="143"/>
      <w:bookmarkEnd w:id="144"/>
      <w:bookmarkEnd w:id="145"/>
      <w:bookmarkEnd w:id="146"/>
      <w:bookmarkEnd w:id="147"/>
      <w:bookmarkEnd w:id="148"/>
    </w:p>
    <w:p w14:paraId="2C0DA873" w14:textId="1E58231C" w:rsidR="53732352" w:rsidRDefault="53732352" w:rsidP="53732352">
      <w:pPr>
        <w:rPr>
          <w:rFonts w:ascii="Daytona" w:hAnsi="Daytona"/>
        </w:rPr>
      </w:pPr>
      <w:r w:rsidRPr="510CC750">
        <w:rPr>
          <w:rFonts w:ascii="Daytona" w:hAnsi="Daytona"/>
        </w:rPr>
        <w:t>Se basa en probar, de manera rápida y arbitraria, muchas funcionalidades del sistema por lo que si se encuentran errores se puede asegurar que hay defectos por corregir. Nos ahorra empezar a testear formalmente si encuentra un error, porque todavía hay algo que corregir.</w:t>
      </w:r>
    </w:p>
    <w:p w14:paraId="2D67706C" w14:textId="0E0008A8" w:rsidR="6E10DDF6" w:rsidRDefault="6E10DDF6" w:rsidP="510CC750">
      <w:pPr>
        <w:rPr>
          <w:rFonts w:ascii="Daytona" w:hAnsi="Daytona"/>
        </w:rPr>
      </w:pPr>
      <w:r w:rsidRPr="510CC750">
        <w:rPr>
          <w:rFonts w:ascii="Daytona" w:hAnsi="Daytona"/>
        </w:rPr>
        <w:t xml:space="preserve">Se utiliza para encontrar fallas groseras </w:t>
      </w:r>
      <w:r w:rsidR="431A4446" w:rsidRPr="56121811">
        <w:rPr>
          <w:rFonts w:ascii="Daytona" w:hAnsi="Daytona"/>
        </w:rPr>
        <w:t>o catastróficas</w:t>
      </w:r>
      <w:r w:rsidR="77913270" w:rsidRPr="56121811">
        <w:rPr>
          <w:rFonts w:ascii="Daytona" w:hAnsi="Daytona"/>
        </w:rPr>
        <w:t xml:space="preserve"> </w:t>
      </w:r>
      <w:r w:rsidRPr="510CC750">
        <w:rPr>
          <w:rFonts w:ascii="Daytona" w:hAnsi="Daytona"/>
        </w:rPr>
        <w:t>y ver si el producto está en condiciones de entrar al ciclo de prueba.</w:t>
      </w:r>
      <w:r w:rsidR="00FB18A5">
        <w:rPr>
          <w:rFonts w:ascii="Daytona" w:hAnsi="Daytona"/>
        </w:rPr>
        <w:t xml:space="preserve"> Por ello, se realiza antes del ciclo de prueba.</w:t>
      </w:r>
    </w:p>
    <w:p w14:paraId="529F4FD1" w14:textId="71056FCE" w:rsidR="53732352" w:rsidRDefault="624D3903" w:rsidP="53732352">
      <w:pPr>
        <w:pStyle w:val="Ttulo3"/>
        <w:rPr>
          <w:rFonts w:ascii="Daytona" w:hAnsi="Daytona"/>
        </w:rPr>
      </w:pPr>
      <w:bookmarkStart w:id="149" w:name="_Toc425645945"/>
      <w:bookmarkStart w:id="150" w:name="_Toc1886324857"/>
      <w:bookmarkStart w:id="151" w:name="_Toc326079209"/>
      <w:bookmarkStart w:id="152" w:name="_Toc1283057573"/>
      <w:bookmarkStart w:id="153" w:name="_Toc661499698"/>
      <w:bookmarkStart w:id="154" w:name="_Toc117866057"/>
      <w:bookmarkStart w:id="155" w:name="_Toc59630947"/>
      <w:bookmarkStart w:id="156" w:name="_Toc117866329"/>
      <w:proofErr w:type="spellStart"/>
      <w:r w:rsidRPr="4E6D18C1">
        <w:rPr>
          <w:rFonts w:ascii="Daytona" w:hAnsi="Daytona"/>
        </w:rPr>
        <w:t>Testing</w:t>
      </w:r>
      <w:proofErr w:type="spellEnd"/>
      <w:r w:rsidRPr="4E6D18C1">
        <w:rPr>
          <w:rFonts w:ascii="Daytona" w:hAnsi="Daytona"/>
        </w:rPr>
        <w:t xml:space="preserve"> Funcional</w:t>
      </w:r>
      <w:bookmarkEnd w:id="149"/>
      <w:bookmarkEnd w:id="150"/>
      <w:bookmarkEnd w:id="151"/>
      <w:bookmarkEnd w:id="152"/>
      <w:bookmarkEnd w:id="153"/>
      <w:bookmarkEnd w:id="154"/>
      <w:bookmarkEnd w:id="155"/>
      <w:bookmarkEnd w:id="156"/>
    </w:p>
    <w:p w14:paraId="3A7F13A9" w14:textId="4C5A8DBE" w:rsidR="53732352" w:rsidRDefault="53732352" w:rsidP="510CC750">
      <w:pPr>
        <w:rPr>
          <w:rFonts w:ascii="Daytona" w:eastAsia="Daytona" w:hAnsi="Daytona" w:cs="Daytona"/>
        </w:rPr>
      </w:pPr>
      <w:r w:rsidRPr="510CC750">
        <w:rPr>
          <w:rFonts w:ascii="Daytona" w:eastAsia="Daytona" w:hAnsi="Daytona" w:cs="Daytona"/>
        </w:rPr>
        <w:t xml:space="preserve">Controla que el </w:t>
      </w:r>
      <w:r w:rsidR="4F412DFE" w:rsidRPr="510CC750">
        <w:rPr>
          <w:rFonts w:ascii="Daytona" w:eastAsia="Daytona" w:hAnsi="Daytona" w:cs="Daytona"/>
        </w:rPr>
        <w:t>software</w:t>
      </w:r>
      <w:r w:rsidRPr="510CC750">
        <w:rPr>
          <w:rFonts w:ascii="Daytona" w:eastAsia="Daytona" w:hAnsi="Daytona" w:cs="Daytona"/>
        </w:rPr>
        <w:t xml:space="preserve"> se comporte de la misma manera en que lo especifica la documentación, cumpliendo con las funcionalidades y características definidas. Se basa en los requerimientos </w:t>
      </w:r>
      <w:r w:rsidR="41938185" w:rsidRPr="56121811">
        <w:rPr>
          <w:rFonts w:ascii="Daytona" w:eastAsia="Daytona" w:hAnsi="Daytona" w:cs="Daytona"/>
        </w:rPr>
        <w:t>funcionales</w:t>
      </w:r>
      <w:r w:rsidR="2DB0A9FD" w:rsidRPr="56121811">
        <w:rPr>
          <w:rFonts w:ascii="Daytona" w:eastAsia="Daytona" w:hAnsi="Daytona" w:cs="Daytona"/>
        </w:rPr>
        <w:t xml:space="preserve"> </w:t>
      </w:r>
      <w:r w:rsidRPr="510CC750">
        <w:rPr>
          <w:rFonts w:ascii="Daytona" w:eastAsia="Daytona" w:hAnsi="Daytona" w:cs="Daytona"/>
        </w:rPr>
        <w:t>y el proceso de negocio.</w:t>
      </w:r>
      <w:r w:rsidR="4D3B55CF" w:rsidRPr="510CC750">
        <w:rPr>
          <w:rFonts w:ascii="Daytona" w:eastAsia="Daytona" w:hAnsi="Daytona" w:cs="Daytona"/>
        </w:rPr>
        <w:t xml:space="preserve"> Hay </w:t>
      </w:r>
      <w:proofErr w:type="spellStart"/>
      <w:r w:rsidR="4D3B55CF" w:rsidRPr="510CC750">
        <w:rPr>
          <w:rFonts w:ascii="Daytona" w:eastAsia="Daytona" w:hAnsi="Daytona" w:cs="Daytona"/>
        </w:rPr>
        <w:t>testing</w:t>
      </w:r>
      <w:proofErr w:type="spellEnd"/>
      <w:r w:rsidR="4D3B55CF" w:rsidRPr="510CC750">
        <w:rPr>
          <w:rFonts w:ascii="Daytona" w:eastAsia="Daytona" w:hAnsi="Daytona" w:cs="Daytona"/>
        </w:rPr>
        <w:t xml:space="preserve"> funcional basado en dos aspectos:</w:t>
      </w:r>
    </w:p>
    <w:p w14:paraId="627C314A" w14:textId="67058C8F" w:rsidR="4D3B55CF" w:rsidRDefault="2AEFBFA4" w:rsidP="001B65A5">
      <w:pPr>
        <w:pStyle w:val="Prrafodelista"/>
        <w:numPr>
          <w:ilvl w:val="0"/>
          <w:numId w:val="11"/>
        </w:numPr>
        <w:rPr>
          <w:rFonts w:ascii="Daytona" w:eastAsia="Daytona" w:hAnsi="Daytona" w:cs="Daytona"/>
        </w:rPr>
      </w:pPr>
      <w:r w:rsidRPr="56121811">
        <w:rPr>
          <w:rFonts w:ascii="Daytona" w:eastAsia="Daytona" w:hAnsi="Daytona" w:cs="Daytona"/>
        </w:rPr>
        <w:t>Basado en requerimientos cuando se prueban requerimientos específicos</w:t>
      </w:r>
      <w:r w:rsidR="454C201F" w:rsidRPr="56121811">
        <w:rPr>
          <w:rFonts w:ascii="Daytona" w:eastAsia="Daytona" w:hAnsi="Daytona" w:cs="Daytona"/>
        </w:rPr>
        <w:t>, apunta a probar una funcionalidad sola (</w:t>
      </w:r>
      <w:r w:rsidR="17503A73" w:rsidRPr="56121811">
        <w:rPr>
          <w:rFonts w:ascii="Daytona" w:eastAsia="Daytona" w:hAnsi="Daytona" w:cs="Daytona"/>
        </w:rPr>
        <w:t>utilizan a los requisitos definidos en una ERS o los acuerdos que contienen las pruebas de usuario y los criterios de aceptación de una US para realizar las pruebas.</w:t>
      </w:r>
      <w:r w:rsidR="454C201F" w:rsidRPr="56121811">
        <w:rPr>
          <w:rFonts w:ascii="Daytona" w:eastAsia="Daytona" w:hAnsi="Daytona" w:cs="Daytona"/>
        </w:rPr>
        <w:t>)</w:t>
      </w:r>
    </w:p>
    <w:p w14:paraId="713586C0" w14:textId="2F1556F0" w:rsidR="4D3B55CF" w:rsidRDefault="4D3B55CF" w:rsidP="001B65A5">
      <w:pPr>
        <w:pStyle w:val="Prrafodelista"/>
        <w:numPr>
          <w:ilvl w:val="0"/>
          <w:numId w:val="11"/>
        </w:numPr>
        <w:rPr>
          <w:rFonts w:ascii="Daytona" w:eastAsia="Daytona" w:hAnsi="Daytona" w:cs="Daytona"/>
        </w:rPr>
      </w:pPr>
      <w:r w:rsidRPr="510CC750">
        <w:rPr>
          <w:rFonts w:ascii="Daytona" w:eastAsia="Daytona" w:hAnsi="Daytona" w:cs="Daytona"/>
        </w:rPr>
        <w:lastRenderedPageBreak/>
        <w:t>Basado en proceso de negocio cuando se prueba un proceso de negocio completo</w:t>
      </w:r>
      <w:r w:rsidR="4DF03BCD" w:rsidRPr="56121811">
        <w:rPr>
          <w:rFonts w:ascii="Daytona" w:eastAsia="Daytona" w:hAnsi="Daytona" w:cs="Daytona"/>
        </w:rPr>
        <w:t>, es decir, se prueba todo el proceso</w:t>
      </w:r>
      <w:r w:rsidR="4F1C3C74" w:rsidRPr="56121811">
        <w:rPr>
          <w:rFonts w:ascii="Daytona" w:eastAsia="Daytona" w:hAnsi="Daytona" w:cs="Daytona"/>
        </w:rPr>
        <w:t>.</w:t>
      </w:r>
    </w:p>
    <w:p w14:paraId="2C6CA5B1" w14:textId="71056FCE" w:rsidR="53732352" w:rsidRDefault="624D3903" w:rsidP="53732352">
      <w:pPr>
        <w:pStyle w:val="Ttulo3"/>
        <w:rPr>
          <w:rFonts w:ascii="Daytona" w:hAnsi="Daytona"/>
        </w:rPr>
      </w:pPr>
      <w:bookmarkStart w:id="157" w:name="_Toc273186386"/>
      <w:bookmarkStart w:id="158" w:name="_Toc1949953210"/>
      <w:bookmarkStart w:id="159" w:name="_Toc1994934531"/>
      <w:bookmarkStart w:id="160" w:name="_Toc1352292537"/>
      <w:bookmarkStart w:id="161" w:name="_Toc1440532032"/>
      <w:bookmarkStart w:id="162" w:name="_Toc117866058"/>
      <w:bookmarkStart w:id="163" w:name="_Toc2054981887"/>
      <w:bookmarkStart w:id="164" w:name="_Toc117866330"/>
      <w:proofErr w:type="spellStart"/>
      <w:r w:rsidRPr="4E6D18C1">
        <w:rPr>
          <w:rFonts w:ascii="Daytona" w:hAnsi="Daytona"/>
        </w:rPr>
        <w:t>Testing</w:t>
      </w:r>
      <w:proofErr w:type="spellEnd"/>
      <w:r w:rsidRPr="4E6D18C1">
        <w:rPr>
          <w:rFonts w:ascii="Daytona" w:hAnsi="Daytona"/>
        </w:rPr>
        <w:t xml:space="preserve"> No Funcional</w:t>
      </w:r>
      <w:bookmarkEnd w:id="157"/>
      <w:bookmarkEnd w:id="158"/>
      <w:bookmarkEnd w:id="159"/>
      <w:bookmarkEnd w:id="160"/>
      <w:bookmarkEnd w:id="161"/>
      <w:bookmarkEnd w:id="162"/>
      <w:bookmarkEnd w:id="163"/>
      <w:bookmarkEnd w:id="164"/>
    </w:p>
    <w:p w14:paraId="7A84FFA9" w14:textId="36C70C81" w:rsidR="53732352" w:rsidRPr="003D217F" w:rsidRDefault="53732352" w:rsidP="003D217F">
      <w:pPr>
        <w:rPr>
          <w:rFonts w:ascii="Daytona" w:eastAsia="Times New Roman" w:hAnsi="Daytona" w:cs="Times New Roman"/>
        </w:rPr>
      </w:pPr>
      <w:r w:rsidRPr="003D217F">
        <w:rPr>
          <w:rFonts w:ascii="Daytona" w:eastAsia="Daytona" w:hAnsi="Daytona" w:cs="Daytona"/>
        </w:rPr>
        <w:t>Se basa en cómo trabaja el sistema haciendo foco en los requerimientos no funcionales</w:t>
      </w:r>
      <w:r w:rsidR="0DFC953D" w:rsidRPr="56121811">
        <w:rPr>
          <w:rFonts w:ascii="Daytona" w:eastAsia="Daytona" w:hAnsi="Daytona" w:cs="Daytona"/>
        </w:rPr>
        <w:t xml:space="preserve"> (foco en el “como”, no en el “que”)</w:t>
      </w:r>
      <w:r w:rsidR="2DB0A9FD" w:rsidRPr="56121811">
        <w:rPr>
          <w:rFonts w:ascii="Daytona" w:eastAsia="Daytona" w:hAnsi="Daytona" w:cs="Daytona"/>
        </w:rPr>
        <w:t>.</w:t>
      </w:r>
      <w:r w:rsidR="003D217F" w:rsidRPr="003D217F">
        <w:rPr>
          <w:rFonts w:ascii="Daytona" w:eastAsia="Daytona" w:hAnsi="Daytona" w:cs="Daytona"/>
        </w:rPr>
        <w:t xml:space="preserve"> S</w:t>
      </w:r>
      <w:r w:rsidR="003D217F" w:rsidRPr="003D217F">
        <w:rPr>
          <w:rFonts w:ascii="Daytona" w:hAnsi="Daytona"/>
        </w:rPr>
        <w:t>on las pruebas más complejas, por su gran dependencia al entorno del sistema, por lo que debe ser lo más parecido posible al del cliente. Sin embargo, se tienen características que no pueden probarse, como el ancho de banda del internet, la seguridad o performance en una determinada situación. Y se pueden solucionar con las pruebas de aceptación.</w:t>
      </w:r>
    </w:p>
    <w:p w14:paraId="2055DC6B" w14:textId="3B21C2E2" w:rsidR="53732352" w:rsidRDefault="53732352" w:rsidP="510CC750">
      <w:pPr>
        <w:rPr>
          <w:rFonts w:ascii="Daytona" w:eastAsia="Daytona" w:hAnsi="Daytona" w:cs="Daytona"/>
        </w:rPr>
      </w:pPr>
      <w:r w:rsidRPr="510CC750">
        <w:rPr>
          <w:rFonts w:ascii="Daytona" w:eastAsia="Daytona" w:hAnsi="Daytona" w:cs="Daytona"/>
        </w:rPr>
        <w:t>Incluye varios tipos de prueba como:</w:t>
      </w:r>
    </w:p>
    <w:p w14:paraId="4654C7C7" w14:textId="1754D927" w:rsidR="6080C278" w:rsidRDefault="6080C278" w:rsidP="001B65A5">
      <w:pPr>
        <w:pStyle w:val="Prrafodelista"/>
        <w:numPr>
          <w:ilvl w:val="0"/>
          <w:numId w:val="24"/>
        </w:numPr>
        <w:rPr>
          <w:rFonts w:ascii="Daytona" w:eastAsia="Daytona" w:hAnsi="Daytona" w:cs="Daytona"/>
        </w:rPr>
      </w:pPr>
      <w:r w:rsidRPr="510CC750">
        <w:rPr>
          <w:rFonts w:ascii="Daytona" w:eastAsia="Daytona" w:hAnsi="Daytona" w:cs="Daytona"/>
        </w:rPr>
        <w:t>Performance</w:t>
      </w:r>
      <w:r w:rsidR="18BF1146" w:rsidRPr="510CC750">
        <w:rPr>
          <w:rFonts w:ascii="Daytona" w:eastAsia="Daytona" w:hAnsi="Daytona" w:cs="Daytona"/>
        </w:rPr>
        <w:t>: buscando el resultado esperado.</w:t>
      </w:r>
      <w:r w:rsidR="7F6B150E" w:rsidRPr="510CC750">
        <w:rPr>
          <w:rFonts w:ascii="Daytona" w:eastAsia="Daytona" w:hAnsi="Daytona" w:cs="Daytona"/>
        </w:rPr>
        <w:t xml:space="preserve"> Se ve el tiempo de respuesta </w:t>
      </w:r>
      <w:r w:rsidR="385E2223" w:rsidRPr="5B29185C">
        <w:rPr>
          <w:rFonts w:ascii="Daytona" w:eastAsia="Daytona" w:hAnsi="Daytona" w:cs="Daytona"/>
        </w:rPr>
        <w:t>(escenario esperado respecto a los tiempos de respuesta)</w:t>
      </w:r>
      <w:r w:rsidR="7F6B150E" w:rsidRPr="5B29185C">
        <w:rPr>
          <w:rFonts w:ascii="Daytona" w:eastAsia="Daytona" w:hAnsi="Daytona" w:cs="Daytona"/>
        </w:rPr>
        <w:t xml:space="preserve"> </w:t>
      </w:r>
      <w:r w:rsidR="7F6B150E" w:rsidRPr="510CC750">
        <w:rPr>
          <w:rFonts w:ascii="Daytona" w:eastAsia="Daytona" w:hAnsi="Daytona" w:cs="Daytona"/>
        </w:rPr>
        <w:t>y la concurrencia.</w:t>
      </w:r>
      <w:r w:rsidR="7B013EC1" w:rsidRPr="5B29185C">
        <w:rPr>
          <w:rFonts w:ascii="Daytona" w:eastAsia="Daytona" w:hAnsi="Daytona" w:cs="Daytona"/>
        </w:rPr>
        <w:t xml:space="preserve"> Deben pasar esta prueba sí o sí.</w:t>
      </w:r>
    </w:p>
    <w:p w14:paraId="18202587" w14:textId="132BFBC8" w:rsidR="53732352" w:rsidRDefault="53732352" w:rsidP="001B65A5">
      <w:pPr>
        <w:pStyle w:val="Prrafodelista"/>
        <w:numPr>
          <w:ilvl w:val="0"/>
          <w:numId w:val="24"/>
        </w:numPr>
        <w:rPr>
          <w:rFonts w:ascii="Daytona" w:eastAsia="Daytona" w:hAnsi="Daytona" w:cs="Daytona"/>
        </w:rPr>
      </w:pPr>
      <w:r w:rsidRPr="510CC750">
        <w:rPr>
          <w:rFonts w:ascii="Daytona" w:eastAsia="Daytona" w:hAnsi="Daytona" w:cs="Daytona"/>
        </w:rPr>
        <w:t>Carga</w:t>
      </w:r>
      <w:r w:rsidR="45B93201" w:rsidRPr="510CC750">
        <w:rPr>
          <w:rFonts w:ascii="Daytona" w:eastAsia="Daytona" w:hAnsi="Daytona" w:cs="Daytona"/>
        </w:rPr>
        <w:t xml:space="preserve">: no solo mira performance, mira el </w:t>
      </w:r>
      <w:r w:rsidR="34B2E813" w:rsidRPr="3C7050D7">
        <w:rPr>
          <w:rFonts w:ascii="Daytona" w:eastAsia="Daytona" w:hAnsi="Daytona" w:cs="Daytona"/>
        </w:rPr>
        <w:t>comportamiento de los dispositivos de</w:t>
      </w:r>
      <w:r w:rsidR="67AC9A66" w:rsidRPr="3C7050D7">
        <w:rPr>
          <w:rFonts w:ascii="Daytona" w:eastAsia="Daytona" w:hAnsi="Daytona" w:cs="Daytona"/>
        </w:rPr>
        <w:t xml:space="preserve"> </w:t>
      </w:r>
      <w:r w:rsidR="45B93201" w:rsidRPr="510CC750">
        <w:rPr>
          <w:rFonts w:ascii="Daytona" w:eastAsia="Daytona" w:hAnsi="Daytona" w:cs="Daytona"/>
        </w:rPr>
        <w:t xml:space="preserve">hardware </w:t>
      </w:r>
      <w:r w:rsidR="36E1F486" w:rsidRPr="30677037">
        <w:rPr>
          <w:rFonts w:ascii="Daytona" w:eastAsia="Daytona" w:hAnsi="Daytona" w:cs="Daytona"/>
        </w:rPr>
        <w:t>(</w:t>
      </w:r>
      <w:r w:rsidR="36E1F486" w:rsidRPr="40D8F0C6">
        <w:rPr>
          <w:rFonts w:ascii="Daytona" w:eastAsia="Daytona" w:hAnsi="Daytona" w:cs="Daytona"/>
        </w:rPr>
        <w:t xml:space="preserve">procesadores, </w:t>
      </w:r>
      <w:r w:rsidR="36E1F486" w:rsidRPr="72C9A0E4">
        <w:rPr>
          <w:rFonts w:ascii="Daytona" w:eastAsia="Daytona" w:hAnsi="Daytona" w:cs="Daytona"/>
        </w:rPr>
        <w:t xml:space="preserve">discos, </w:t>
      </w:r>
      <w:proofErr w:type="spellStart"/>
      <w:r w:rsidR="36E1F486" w:rsidRPr="72C9A0E4">
        <w:rPr>
          <w:rFonts w:ascii="Daytona" w:eastAsia="Daytona" w:hAnsi="Daytona" w:cs="Daytona"/>
        </w:rPr>
        <w:t>etc</w:t>
      </w:r>
      <w:proofErr w:type="spellEnd"/>
      <w:r w:rsidR="36E1F486" w:rsidRPr="40D8F0C6">
        <w:rPr>
          <w:rFonts w:ascii="Daytona" w:eastAsia="Daytona" w:hAnsi="Daytona" w:cs="Daytona"/>
        </w:rPr>
        <w:t>)</w:t>
      </w:r>
      <w:r w:rsidR="67AC9A66" w:rsidRPr="30677037">
        <w:rPr>
          <w:rFonts w:ascii="Daytona" w:eastAsia="Daytona" w:hAnsi="Daytona" w:cs="Daytona"/>
        </w:rPr>
        <w:t xml:space="preserve"> y </w:t>
      </w:r>
      <w:r w:rsidR="6647B658" w:rsidRPr="30677037">
        <w:rPr>
          <w:rFonts w:ascii="Daytona" w:eastAsia="Daytona" w:hAnsi="Daytona" w:cs="Daytona"/>
        </w:rPr>
        <w:t>de las comunicaciones</w:t>
      </w:r>
      <w:r w:rsidR="67AC9A66" w:rsidRPr="30677037">
        <w:rPr>
          <w:rFonts w:ascii="Daytona" w:eastAsia="Daytona" w:hAnsi="Daytona" w:cs="Daytona"/>
        </w:rPr>
        <w:t>.</w:t>
      </w:r>
    </w:p>
    <w:p w14:paraId="4FEA3631" w14:textId="70211785" w:rsidR="53732352" w:rsidRDefault="53732352" w:rsidP="001B65A5">
      <w:pPr>
        <w:pStyle w:val="Prrafodelista"/>
        <w:numPr>
          <w:ilvl w:val="0"/>
          <w:numId w:val="24"/>
        </w:numPr>
        <w:rPr>
          <w:rFonts w:ascii="Daytona" w:eastAsia="Daytona" w:hAnsi="Daytona" w:cs="Daytona"/>
        </w:rPr>
      </w:pPr>
      <w:r w:rsidRPr="510CC750">
        <w:rPr>
          <w:rFonts w:ascii="Daytona" w:eastAsia="Daytona" w:hAnsi="Daytona" w:cs="Daytona"/>
        </w:rPr>
        <w:t>Stress</w:t>
      </w:r>
      <w:r w:rsidR="4639CB75" w:rsidRPr="510CC750">
        <w:rPr>
          <w:rFonts w:ascii="Daytona" w:eastAsia="Daytona" w:hAnsi="Daytona" w:cs="Daytona"/>
        </w:rPr>
        <w:t>: queremos forzar al sistema para que falle</w:t>
      </w:r>
      <w:r w:rsidR="1E8C5F7C" w:rsidRPr="56121811">
        <w:rPr>
          <w:rFonts w:ascii="Daytona" w:eastAsia="Daytona" w:hAnsi="Daytona" w:cs="Daytona"/>
        </w:rPr>
        <w:t>, se lo somete a condiciones más allá de las normales</w:t>
      </w:r>
      <w:r w:rsidR="2D3C1D4C" w:rsidRPr="56121811">
        <w:rPr>
          <w:rFonts w:ascii="Daytona" w:eastAsia="Daytona" w:hAnsi="Daytona" w:cs="Daytona"/>
        </w:rPr>
        <w:t>.</w:t>
      </w:r>
      <w:r w:rsidR="6BD5CC15" w:rsidRPr="56121811">
        <w:rPr>
          <w:rFonts w:ascii="Daytona" w:eastAsia="Daytona" w:hAnsi="Daytona" w:cs="Daytona"/>
        </w:rPr>
        <w:t xml:space="preserve"> </w:t>
      </w:r>
      <w:r w:rsidR="2C6A4267" w:rsidRPr="56121811">
        <w:rPr>
          <w:rFonts w:ascii="Daytona" w:eastAsia="Daytona" w:hAnsi="Daytona" w:cs="Daytona"/>
        </w:rPr>
        <w:t>Se ve el t</w:t>
      </w:r>
      <w:r w:rsidR="6BD5CC15" w:rsidRPr="56121811">
        <w:rPr>
          <w:rFonts w:ascii="Daytona" w:eastAsia="Daytona" w:hAnsi="Daytona" w:cs="Daytona"/>
        </w:rPr>
        <w:t xml:space="preserve">iempo </w:t>
      </w:r>
      <w:r w:rsidR="014DF568" w:rsidRPr="0A6E0E85">
        <w:rPr>
          <w:rFonts w:ascii="Daytona" w:eastAsia="Daytona" w:hAnsi="Daytona" w:cs="Daytona"/>
        </w:rPr>
        <w:t xml:space="preserve">que hay que esperar para probar nuevamente el sistema </w:t>
      </w:r>
      <w:r w:rsidR="276642C8" w:rsidRPr="56121811">
        <w:rPr>
          <w:rFonts w:ascii="Daytona" w:eastAsia="Daytona" w:hAnsi="Daytona" w:cs="Daytona"/>
        </w:rPr>
        <w:t>y la robustez del sistema</w:t>
      </w:r>
      <w:r w:rsidR="6BD5CC15" w:rsidRPr="56121811">
        <w:rPr>
          <w:rFonts w:ascii="Daytona" w:eastAsia="Daytona" w:hAnsi="Daytona" w:cs="Daytona"/>
        </w:rPr>
        <w:t xml:space="preserve"> </w:t>
      </w:r>
      <w:r w:rsidR="014DF568" w:rsidRPr="0A6E0E85">
        <w:rPr>
          <w:rFonts w:ascii="Daytona" w:eastAsia="Daytona" w:hAnsi="Daytona" w:cs="Daytona"/>
        </w:rPr>
        <w:t>(tiempo de recuperación).</w:t>
      </w:r>
    </w:p>
    <w:p w14:paraId="2A1356BA" w14:textId="2BA114D1" w:rsidR="53732352" w:rsidRDefault="53732352" w:rsidP="001B65A5">
      <w:pPr>
        <w:pStyle w:val="Prrafodelista"/>
        <w:numPr>
          <w:ilvl w:val="0"/>
          <w:numId w:val="24"/>
        </w:numPr>
        <w:rPr>
          <w:rFonts w:ascii="Daytona" w:eastAsia="Daytona" w:hAnsi="Daytona" w:cs="Daytona"/>
        </w:rPr>
      </w:pPr>
      <w:r w:rsidRPr="510CC750">
        <w:rPr>
          <w:rFonts w:ascii="Daytona" w:eastAsia="Daytona" w:hAnsi="Daytona" w:cs="Daytona"/>
        </w:rPr>
        <w:t>Mantenimiento</w:t>
      </w:r>
      <w:r w:rsidR="592E0B02" w:rsidRPr="510CC750">
        <w:rPr>
          <w:rFonts w:ascii="Daytona" w:eastAsia="Daytona" w:hAnsi="Daytona" w:cs="Daytona"/>
        </w:rPr>
        <w:t>: para ver si el producto está en condiciones de evolucionar</w:t>
      </w:r>
      <w:r w:rsidR="2E915055" w:rsidRPr="457A5195">
        <w:rPr>
          <w:rFonts w:ascii="Daytona" w:eastAsia="Daytona" w:hAnsi="Daytona" w:cs="Daytona"/>
        </w:rPr>
        <w:t>, se controla que haya documentación, manual de configuración, etc.</w:t>
      </w:r>
      <w:r w:rsidR="2E97659F" w:rsidRPr="58034A99">
        <w:rPr>
          <w:rFonts w:ascii="Daytona" w:eastAsia="Daytona" w:hAnsi="Daytona" w:cs="Daytona"/>
        </w:rPr>
        <w:t xml:space="preserve"> </w:t>
      </w:r>
      <w:r w:rsidR="2E97659F" w:rsidRPr="47ED8B76">
        <w:rPr>
          <w:rFonts w:ascii="Daytona" w:eastAsia="Daytona" w:hAnsi="Daytona" w:cs="Daytona"/>
        </w:rPr>
        <w:t xml:space="preserve">Se observa la facilidad que existe para corregir un defecto. </w:t>
      </w:r>
    </w:p>
    <w:p w14:paraId="185F1C74" w14:textId="2447DFE2" w:rsidR="55A7C462" w:rsidRDefault="47E5E1C0" w:rsidP="001B65A5">
      <w:pPr>
        <w:pStyle w:val="Prrafodelista"/>
        <w:numPr>
          <w:ilvl w:val="0"/>
          <w:numId w:val="24"/>
        </w:numPr>
        <w:rPr>
          <w:rFonts w:ascii="Daytona" w:eastAsia="Daytona" w:hAnsi="Daytona" w:cs="Daytona"/>
        </w:rPr>
      </w:pPr>
      <w:r w:rsidRPr="457A5195">
        <w:rPr>
          <w:rFonts w:ascii="Daytona" w:eastAsia="Daytona" w:hAnsi="Daytona" w:cs="Daytona"/>
        </w:rPr>
        <w:t>Usabilidad</w:t>
      </w:r>
      <w:r w:rsidR="63C9CBB8" w:rsidRPr="457A5195">
        <w:rPr>
          <w:rFonts w:ascii="Daytona" w:eastAsia="Daytona" w:hAnsi="Daytona" w:cs="Daytona"/>
        </w:rPr>
        <w:t>: que sea cómodo para el usuario.</w:t>
      </w:r>
    </w:p>
    <w:p w14:paraId="12676873" w14:textId="583D6387" w:rsidR="53732352" w:rsidRDefault="53732352" w:rsidP="001B65A5">
      <w:pPr>
        <w:pStyle w:val="Prrafodelista"/>
        <w:numPr>
          <w:ilvl w:val="0"/>
          <w:numId w:val="24"/>
        </w:numPr>
        <w:rPr>
          <w:rFonts w:ascii="Daytona" w:eastAsia="Daytona" w:hAnsi="Daytona" w:cs="Daytona"/>
        </w:rPr>
      </w:pPr>
      <w:r w:rsidRPr="510CC750">
        <w:rPr>
          <w:rFonts w:ascii="Daytona" w:eastAsia="Daytona" w:hAnsi="Daytona" w:cs="Daytona"/>
        </w:rPr>
        <w:t>Portabilidad</w:t>
      </w:r>
      <w:r w:rsidR="48E1C7F8" w:rsidRPr="510CC750">
        <w:rPr>
          <w:rFonts w:ascii="Daytona" w:eastAsia="Daytona" w:hAnsi="Daytona" w:cs="Daytona"/>
        </w:rPr>
        <w:t xml:space="preserve">: se prueba en </w:t>
      </w:r>
      <w:r w:rsidR="4DD89E1E" w:rsidRPr="56121811">
        <w:rPr>
          <w:rFonts w:ascii="Daytona" w:eastAsia="Daytona" w:hAnsi="Daytona" w:cs="Daytona"/>
        </w:rPr>
        <w:t>los</w:t>
      </w:r>
      <w:r w:rsidR="72BBA184" w:rsidRPr="56121811">
        <w:rPr>
          <w:rFonts w:ascii="Daytona" w:eastAsia="Daytona" w:hAnsi="Daytona" w:cs="Daytona"/>
        </w:rPr>
        <w:t xml:space="preserve"> </w:t>
      </w:r>
      <w:r w:rsidR="48E1C7F8" w:rsidRPr="510CC750">
        <w:rPr>
          <w:rFonts w:ascii="Daytona" w:eastAsia="Daytona" w:hAnsi="Daytona" w:cs="Daytona"/>
        </w:rPr>
        <w:t>distintos entornos</w:t>
      </w:r>
      <w:r w:rsidR="0B67DC95" w:rsidRPr="56121811">
        <w:rPr>
          <w:rFonts w:ascii="Daytona" w:eastAsia="Daytona" w:hAnsi="Daytona" w:cs="Daytona"/>
        </w:rPr>
        <w:t xml:space="preserve"> acordados con el cliente.</w:t>
      </w:r>
    </w:p>
    <w:p w14:paraId="3E82AFD6" w14:textId="505BF6BF" w:rsidR="738608F6" w:rsidRDefault="738608F6" w:rsidP="001B65A5">
      <w:pPr>
        <w:pStyle w:val="Prrafodelista"/>
        <w:numPr>
          <w:ilvl w:val="0"/>
          <w:numId w:val="24"/>
        </w:numPr>
        <w:rPr>
          <w:rFonts w:ascii="Daytona" w:eastAsia="Daytona" w:hAnsi="Daytona" w:cs="Daytona"/>
        </w:rPr>
      </w:pPr>
      <w:r w:rsidRPr="510CC750">
        <w:rPr>
          <w:rFonts w:ascii="Daytona" w:eastAsia="Daytona" w:hAnsi="Daytona" w:cs="Daytona"/>
        </w:rPr>
        <w:t>Fiabilidad</w:t>
      </w:r>
      <w:r w:rsidR="6510E0A9" w:rsidRPr="510CC750">
        <w:rPr>
          <w:rFonts w:ascii="Daytona" w:eastAsia="Daytona" w:hAnsi="Daytona" w:cs="Daytona"/>
        </w:rPr>
        <w:t xml:space="preserve">: probamos que podemos </w:t>
      </w:r>
      <w:r w:rsidR="264CD9C8" w:rsidRPr="56121811">
        <w:rPr>
          <w:rFonts w:ascii="Daytona" w:eastAsia="Daytona" w:hAnsi="Daytona" w:cs="Daytona"/>
        </w:rPr>
        <w:t>de</w:t>
      </w:r>
      <w:r w:rsidR="0D665C6D" w:rsidRPr="56121811">
        <w:rPr>
          <w:rFonts w:ascii="Daytona" w:eastAsia="Daytona" w:hAnsi="Daytona" w:cs="Daytona"/>
        </w:rPr>
        <w:t>p</w:t>
      </w:r>
      <w:r w:rsidR="264CD9C8" w:rsidRPr="56121811">
        <w:rPr>
          <w:rFonts w:ascii="Daytona" w:eastAsia="Daytona" w:hAnsi="Daytona" w:cs="Daytona"/>
        </w:rPr>
        <w:t xml:space="preserve">ender </w:t>
      </w:r>
      <w:r w:rsidR="01981CF1" w:rsidRPr="56121811">
        <w:rPr>
          <w:rFonts w:ascii="Daytona" w:eastAsia="Daytona" w:hAnsi="Daytona" w:cs="Daytona"/>
        </w:rPr>
        <w:t>d</w:t>
      </w:r>
      <w:r w:rsidR="264CD9C8" w:rsidRPr="56121811">
        <w:rPr>
          <w:rFonts w:ascii="Daytona" w:eastAsia="Daytona" w:hAnsi="Daytona" w:cs="Daytona"/>
        </w:rPr>
        <w:t>el</w:t>
      </w:r>
      <w:r w:rsidR="6510E0A9" w:rsidRPr="510CC750">
        <w:rPr>
          <w:rFonts w:ascii="Daytona" w:eastAsia="Daytona" w:hAnsi="Daytona" w:cs="Daytona"/>
        </w:rPr>
        <w:t xml:space="preserve"> sistema</w:t>
      </w:r>
      <w:r w:rsidR="18708D60" w:rsidRPr="56121811">
        <w:rPr>
          <w:rFonts w:ascii="Daytona" w:eastAsia="Daytona" w:hAnsi="Daytona" w:cs="Daytona"/>
        </w:rPr>
        <w:t>. Resultados que se obtienen, seguridad física del software.</w:t>
      </w:r>
    </w:p>
    <w:p w14:paraId="7929528C" w14:textId="0CBE6080" w:rsidR="53732352" w:rsidRDefault="2DD0C305" w:rsidP="001B65A5">
      <w:pPr>
        <w:pStyle w:val="Prrafodelista"/>
        <w:numPr>
          <w:ilvl w:val="0"/>
          <w:numId w:val="24"/>
        </w:numPr>
        <w:rPr>
          <w:rFonts w:ascii="Daytona" w:eastAsia="Daytona" w:hAnsi="Daytona" w:cs="Daytona"/>
        </w:rPr>
      </w:pPr>
      <w:r w:rsidRPr="2DD0C305">
        <w:rPr>
          <w:rFonts w:ascii="Daytona" w:eastAsia="Daytona" w:hAnsi="Daytona" w:cs="Daytona"/>
        </w:rPr>
        <w:t xml:space="preserve">De interfaz de usuario: suelen ser más complejas las </w:t>
      </w:r>
      <w:proofErr w:type="spellStart"/>
      <w:r w:rsidRPr="2DD0C305">
        <w:rPr>
          <w:rFonts w:ascii="Daytona" w:eastAsia="Daytona" w:hAnsi="Daytona" w:cs="Daytona"/>
        </w:rPr>
        <w:t>GUIs</w:t>
      </w:r>
      <w:proofErr w:type="spellEnd"/>
      <w:r w:rsidRPr="2DD0C305">
        <w:rPr>
          <w:rFonts w:ascii="Daytona" w:eastAsia="Daytona" w:hAnsi="Daytona" w:cs="Daytona"/>
        </w:rPr>
        <w:t xml:space="preserve"> que las interfaces de comandos.</w:t>
      </w:r>
    </w:p>
    <w:p w14:paraId="6014EA7F" w14:textId="57F6D18A" w:rsidR="53732352" w:rsidRDefault="53732352" w:rsidP="001B65A5">
      <w:pPr>
        <w:pStyle w:val="Prrafodelista"/>
        <w:numPr>
          <w:ilvl w:val="0"/>
          <w:numId w:val="24"/>
        </w:numPr>
        <w:rPr>
          <w:rFonts w:ascii="Daytona" w:eastAsia="Daytona" w:hAnsi="Daytona" w:cs="Daytona"/>
        </w:rPr>
      </w:pPr>
      <w:r w:rsidRPr="510CC750">
        <w:rPr>
          <w:rFonts w:ascii="Daytona" w:eastAsia="Daytona" w:hAnsi="Daytona" w:cs="Daytona"/>
        </w:rPr>
        <w:t>De configuración</w:t>
      </w:r>
    </w:p>
    <w:p w14:paraId="52D45DA4" w14:textId="71056FCE" w:rsidR="0E7DA4D6" w:rsidRDefault="3F8DC25D" w:rsidP="4722FEFB">
      <w:pPr>
        <w:pStyle w:val="Ttulo2"/>
        <w:rPr>
          <w:rFonts w:ascii="Daytona" w:hAnsi="Daytona"/>
        </w:rPr>
      </w:pPr>
      <w:bookmarkStart w:id="165" w:name="_Toc1970391281"/>
      <w:bookmarkStart w:id="166" w:name="_Toc409240423"/>
      <w:bookmarkStart w:id="167" w:name="_Toc811656007"/>
      <w:bookmarkStart w:id="168" w:name="_Toc1894256260"/>
      <w:bookmarkStart w:id="169" w:name="_Toc117866059"/>
      <w:bookmarkStart w:id="170" w:name="_Toc2145091624"/>
      <w:bookmarkStart w:id="171" w:name="_Toc117866331"/>
      <w:r w:rsidRPr="24088892">
        <w:rPr>
          <w:rFonts w:ascii="Daytona" w:hAnsi="Daytona"/>
        </w:rPr>
        <w:t xml:space="preserve">El </w:t>
      </w:r>
      <w:proofErr w:type="spellStart"/>
      <w:r w:rsidRPr="24088892">
        <w:rPr>
          <w:rFonts w:ascii="Daytona" w:hAnsi="Daytona"/>
        </w:rPr>
        <w:t>Testing</w:t>
      </w:r>
      <w:proofErr w:type="spellEnd"/>
      <w:r w:rsidRPr="24088892">
        <w:rPr>
          <w:rFonts w:ascii="Daytona" w:hAnsi="Daytona"/>
        </w:rPr>
        <w:t xml:space="preserve"> en el Ciclo de Vida del Software</w:t>
      </w:r>
      <w:bookmarkEnd w:id="165"/>
      <w:bookmarkEnd w:id="166"/>
      <w:bookmarkEnd w:id="167"/>
      <w:bookmarkEnd w:id="168"/>
      <w:bookmarkEnd w:id="169"/>
      <w:bookmarkEnd w:id="170"/>
      <w:bookmarkEnd w:id="171"/>
    </w:p>
    <w:p w14:paraId="4DB19868" w14:textId="1B40A64E" w:rsidR="4722FEFB" w:rsidRDefault="4722FEFB" w:rsidP="4722FEFB">
      <w:pPr>
        <w:rPr>
          <w:rFonts w:ascii="Daytona" w:eastAsia="Daytona" w:hAnsi="Daytona" w:cs="Daytona"/>
        </w:rPr>
      </w:pPr>
    </w:p>
    <w:p w14:paraId="3416D3D0" w14:textId="4B7661F8" w:rsidR="232FCAB9" w:rsidRDefault="589B675F" w:rsidP="232FCAB9">
      <w:pPr>
        <w:jc w:val="center"/>
      </w:pPr>
      <w:r>
        <w:rPr>
          <w:noProof/>
        </w:rPr>
        <w:lastRenderedPageBreak/>
        <w:drawing>
          <wp:inline distT="0" distB="0" distL="0" distR="0" wp14:anchorId="27DCD2DE" wp14:editId="31ECBD82">
            <wp:extent cx="4572000" cy="2905125"/>
            <wp:effectExtent l="0" t="0" r="0" b="0"/>
            <wp:docPr id="1609497446" name="Picture 160949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47C8E8F6" w14:textId="78449DD9" w:rsidR="72D3A374" w:rsidRDefault="532CB18E" w:rsidP="15569452">
      <w:r w:rsidRPr="43C453CB">
        <w:rPr>
          <w:rFonts w:ascii="Daytona" w:eastAsia="Daytona" w:hAnsi="Daytona" w:cs="Daytona"/>
        </w:rPr>
        <w:t xml:space="preserve">El ciclo en V se usa para entender en </w:t>
      </w:r>
      <w:r w:rsidRPr="6CBE813E">
        <w:rPr>
          <w:rFonts w:ascii="Daytona" w:eastAsia="Daytona" w:hAnsi="Daytona" w:cs="Daytona"/>
        </w:rPr>
        <w:t>qué</w:t>
      </w:r>
      <w:r w:rsidRPr="43C453CB">
        <w:rPr>
          <w:rFonts w:ascii="Daytona" w:eastAsia="Daytona" w:hAnsi="Daytona" w:cs="Daytona"/>
        </w:rPr>
        <w:t xml:space="preserve"> momento podemos pensar en información para</w:t>
      </w:r>
      <w:r w:rsidRPr="7EA49628">
        <w:rPr>
          <w:rFonts w:ascii="Daytona" w:eastAsia="Daytona" w:hAnsi="Daytona" w:cs="Daytona"/>
        </w:rPr>
        <w:t xml:space="preserve"> llevar a cabo los diferentes Niveles de Prueba. Por lo general, conviene siempre desarrollar</w:t>
      </w:r>
      <w:r w:rsidRPr="6CBE813E">
        <w:rPr>
          <w:rFonts w:ascii="Daytona" w:eastAsia="Daytona" w:hAnsi="Daytona" w:cs="Daytona"/>
        </w:rPr>
        <w:t xml:space="preserve"> de lo más general a lo más particular y se prueba al </w:t>
      </w:r>
      <w:r w:rsidRPr="287498D5">
        <w:rPr>
          <w:rFonts w:ascii="Daytona" w:eastAsia="Daytona" w:hAnsi="Daytona" w:cs="Daytona"/>
        </w:rPr>
        <w:t>revés</w:t>
      </w:r>
      <w:r w:rsidRPr="6CBE813E">
        <w:rPr>
          <w:rFonts w:ascii="Daytona" w:eastAsia="Daytona" w:hAnsi="Daytona" w:cs="Daytona"/>
        </w:rPr>
        <w:t xml:space="preserve">. </w:t>
      </w:r>
    </w:p>
    <w:p w14:paraId="572BDC81" w14:textId="6FA874B1" w:rsidR="532CB18E" w:rsidRDefault="532CB18E" w:rsidP="6514BF70">
      <w:pPr>
        <w:rPr>
          <w:rFonts w:ascii="Daytona" w:eastAsia="Daytona" w:hAnsi="Daytona" w:cs="Daytona"/>
        </w:rPr>
      </w:pPr>
      <w:proofErr w:type="spellStart"/>
      <w:r w:rsidRPr="307DE452">
        <w:rPr>
          <w:rFonts w:ascii="Daytona" w:eastAsia="Daytona" w:hAnsi="Daytona" w:cs="Daytona"/>
        </w:rPr>
        <w:t>Ej</w:t>
      </w:r>
      <w:proofErr w:type="spellEnd"/>
      <w:r w:rsidRPr="307DE452">
        <w:rPr>
          <w:rFonts w:ascii="Daytona" w:eastAsia="Daytona" w:hAnsi="Daytona" w:cs="Daytona"/>
        </w:rPr>
        <w:t xml:space="preserve">: </w:t>
      </w:r>
    </w:p>
    <w:p w14:paraId="37250216" w14:textId="576C442F" w:rsidR="142D5DBE" w:rsidRDefault="142D5DBE" w:rsidP="001B65A5">
      <w:pPr>
        <w:pStyle w:val="Prrafodelista"/>
        <w:numPr>
          <w:ilvl w:val="0"/>
          <w:numId w:val="40"/>
        </w:numPr>
        <w:rPr>
          <w:rFonts w:ascii="Daytona" w:eastAsia="Daytona" w:hAnsi="Daytona" w:cs="Daytona"/>
        </w:rPr>
      </w:pPr>
      <w:r w:rsidRPr="57BDEF03">
        <w:rPr>
          <w:rFonts w:ascii="Daytona" w:eastAsia="Daytona" w:hAnsi="Daytona" w:cs="Daytona"/>
        </w:rPr>
        <w:t xml:space="preserve">Ciclo de vida en cascada: el </w:t>
      </w:r>
      <w:proofErr w:type="spellStart"/>
      <w:r w:rsidRPr="57BDEF03">
        <w:rPr>
          <w:rFonts w:ascii="Daytona" w:eastAsia="Daytona" w:hAnsi="Daytona" w:cs="Daytona"/>
        </w:rPr>
        <w:t>testing</w:t>
      </w:r>
      <w:proofErr w:type="spellEnd"/>
      <w:r w:rsidRPr="57BDEF03">
        <w:rPr>
          <w:rFonts w:ascii="Daytona" w:eastAsia="Daytona" w:hAnsi="Daytona" w:cs="Daytona"/>
        </w:rPr>
        <w:t xml:space="preserve"> se ejecutará una vez que tengamos el 100% del producto. Esto nos brinda la ventaja de saber que todo el producto es funcional, o que el </w:t>
      </w:r>
      <w:proofErr w:type="gramStart"/>
      <w:r w:rsidR="0EBC3717" w:rsidRPr="57BDEF03">
        <w:rPr>
          <w:rFonts w:ascii="Daytona" w:eastAsia="Daytona" w:hAnsi="Daytona" w:cs="Daytona"/>
        </w:rPr>
        <w:t>mismo falla</w:t>
      </w:r>
      <w:proofErr w:type="gramEnd"/>
      <w:r w:rsidRPr="57BDEF03">
        <w:rPr>
          <w:rFonts w:ascii="Daytona" w:eastAsia="Daytona" w:hAnsi="Daytona" w:cs="Daytona"/>
        </w:rPr>
        <w:t xml:space="preserve"> en alguna parte en concreto, </w:t>
      </w:r>
      <w:r w:rsidR="47B7DE8A" w:rsidRPr="57BDEF03">
        <w:rPr>
          <w:rFonts w:ascii="Daytona" w:eastAsia="Daytona" w:hAnsi="Daytona" w:cs="Daytona"/>
        </w:rPr>
        <w:t>pero la desventaja de que no se podrán ir haciendo pruebas a medida que el producto se va construyendo</w:t>
      </w:r>
      <w:r w:rsidR="0A94C563" w:rsidRPr="4722FEFB">
        <w:rPr>
          <w:rFonts w:ascii="Daytona" w:eastAsia="Daytona" w:hAnsi="Daytona" w:cs="Daytona"/>
        </w:rPr>
        <w:t>, ya que se debe esperar a tener la ERS generada al 100%</w:t>
      </w:r>
      <w:r w:rsidR="1187F207" w:rsidRPr="4722FEFB">
        <w:rPr>
          <w:rFonts w:ascii="Daytona" w:eastAsia="Daytona" w:hAnsi="Daytona" w:cs="Daytona"/>
        </w:rPr>
        <w:t>.</w:t>
      </w:r>
      <w:r w:rsidR="47B7DE8A" w:rsidRPr="57BDEF03">
        <w:rPr>
          <w:rFonts w:ascii="Daytona" w:eastAsia="Daytona" w:hAnsi="Daytona" w:cs="Daytona"/>
        </w:rPr>
        <w:t xml:space="preserve"> </w:t>
      </w:r>
      <w:r>
        <w:br/>
      </w:r>
    </w:p>
    <w:p w14:paraId="3B444A58" w14:textId="1C966367" w:rsidR="142D5DBE" w:rsidRDefault="142D5DBE" w:rsidP="001B65A5">
      <w:pPr>
        <w:pStyle w:val="Prrafodelista"/>
        <w:numPr>
          <w:ilvl w:val="0"/>
          <w:numId w:val="40"/>
        </w:numPr>
        <w:rPr>
          <w:rFonts w:ascii="Daytona" w:eastAsia="Daytona" w:hAnsi="Daytona" w:cs="Daytona"/>
        </w:rPr>
      </w:pPr>
      <w:r w:rsidRPr="3F9F7BDB">
        <w:rPr>
          <w:rFonts w:ascii="Daytona" w:eastAsia="Daytona" w:hAnsi="Daytona" w:cs="Daytona"/>
        </w:rPr>
        <w:t xml:space="preserve">Ciclo de vida iterativo: el </w:t>
      </w:r>
      <w:proofErr w:type="spellStart"/>
      <w:r w:rsidRPr="3F9F7BDB">
        <w:rPr>
          <w:rFonts w:ascii="Daytona" w:eastAsia="Daytona" w:hAnsi="Daytona" w:cs="Daytona"/>
        </w:rPr>
        <w:t>testing</w:t>
      </w:r>
      <w:proofErr w:type="spellEnd"/>
      <w:r w:rsidRPr="3F9F7BDB">
        <w:rPr>
          <w:rFonts w:ascii="Daytona" w:eastAsia="Daytona" w:hAnsi="Daytona" w:cs="Daytona"/>
        </w:rPr>
        <w:t xml:space="preserve"> se ejecutará para cada incremento de producto que resulte de cada </w:t>
      </w:r>
      <w:r w:rsidRPr="07E5D13F">
        <w:rPr>
          <w:rFonts w:ascii="Daytona" w:eastAsia="Daytona" w:hAnsi="Daytona" w:cs="Daytona"/>
        </w:rPr>
        <w:t xml:space="preserve">iteración. </w:t>
      </w:r>
      <w:r w:rsidR="503222F8" w:rsidRPr="19513AE4">
        <w:rPr>
          <w:rFonts w:ascii="Daytona" w:eastAsia="Daytona" w:hAnsi="Daytona" w:cs="Daytona"/>
        </w:rPr>
        <w:t xml:space="preserve">En este caso, la ventaja es que podremos ir probando a medida que vayamos añadiendo partes al producto, pero la </w:t>
      </w:r>
      <w:r w:rsidR="503222F8" w:rsidRPr="44253F3B">
        <w:rPr>
          <w:rFonts w:ascii="Daytona" w:eastAsia="Daytona" w:hAnsi="Daytona" w:cs="Daytona"/>
        </w:rPr>
        <w:t xml:space="preserve">desventaja es que no tenemos certeza de que lo anterior sigue funcionando de forma correcta. </w:t>
      </w:r>
      <w:r w:rsidR="027CE245" w:rsidRPr="4722FEFB">
        <w:rPr>
          <w:rFonts w:ascii="Daytona" w:eastAsia="Daytona" w:hAnsi="Daytona" w:cs="Daytona"/>
        </w:rPr>
        <w:t>Implica un esfuerzo adicional (es muy complejo) la integración con lo anterior y no hay seguridad de que no se tenga defectos.</w:t>
      </w:r>
    </w:p>
    <w:p w14:paraId="4CF380DF" w14:textId="34FE1167" w:rsidR="394C1707" w:rsidRDefault="394C1707" w:rsidP="394C1707"/>
    <w:p w14:paraId="1EEB9759" w14:textId="71056FCE" w:rsidR="00913415" w:rsidRPr="007852C1" w:rsidRDefault="6B61C797" w:rsidP="159C0B69">
      <w:pPr>
        <w:pStyle w:val="Estilo2"/>
      </w:pPr>
      <w:bookmarkStart w:id="172" w:name="_Toc117866060"/>
      <w:bookmarkStart w:id="173" w:name="_Toc117866332"/>
      <w:bookmarkStart w:id="174" w:name="_Toc2065782494"/>
      <w:bookmarkStart w:id="175" w:name="_Toc447940288"/>
      <w:bookmarkStart w:id="176" w:name="_Toc279405539"/>
      <w:bookmarkStart w:id="177" w:name="_Toc425941436"/>
      <w:bookmarkStart w:id="178" w:name="_Toc1259503973"/>
      <w:bookmarkStart w:id="179" w:name="_Toc1377423888"/>
      <w:bookmarkStart w:id="180" w:name="_Toc751669476"/>
      <w:r>
        <w:t xml:space="preserve">TDD – Test </w:t>
      </w:r>
      <w:proofErr w:type="spellStart"/>
      <w:r>
        <w:t>Driven</w:t>
      </w:r>
      <w:proofErr w:type="spellEnd"/>
      <w:r>
        <w:t xml:space="preserve"> </w:t>
      </w:r>
      <w:proofErr w:type="spellStart"/>
      <w:r>
        <w:t>Development</w:t>
      </w:r>
      <w:bookmarkEnd w:id="172"/>
      <w:bookmarkEnd w:id="173"/>
      <w:proofErr w:type="spellEnd"/>
      <w:r>
        <w:t xml:space="preserve"> </w:t>
      </w:r>
      <w:bookmarkEnd w:id="174"/>
      <w:bookmarkEnd w:id="175"/>
      <w:bookmarkEnd w:id="176"/>
      <w:bookmarkEnd w:id="177"/>
      <w:bookmarkEnd w:id="178"/>
      <w:bookmarkEnd w:id="179"/>
      <w:bookmarkEnd w:id="180"/>
    </w:p>
    <w:p w14:paraId="54CC8C76" w14:textId="400E9AB7" w:rsidR="53732352" w:rsidRDefault="624D3903" w:rsidP="53732352">
      <w:pPr>
        <w:rPr>
          <w:rFonts w:ascii="Daytona" w:eastAsia="Daytona" w:hAnsi="Daytona" w:cs="Daytona"/>
        </w:rPr>
      </w:pPr>
      <w:r w:rsidRPr="4E6D18C1">
        <w:rPr>
          <w:rFonts w:ascii="Daytona" w:eastAsia="Daytona" w:hAnsi="Daytona" w:cs="Daytona"/>
        </w:rPr>
        <w:t xml:space="preserve">Se basa en un proceso iterativo que permite desarrollar el programa partiendo de las pruebas del </w:t>
      </w:r>
      <w:r w:rsidR="420AA210" w:rsidRPr="4E6D18C1">
        <w:rPr>
          <w:rFonts w:ascii="Daytona" w:eastAsia="Daytona" w:hAnsi="Daytona" w:cs="Daytona"/>
        </w:rPr>
        <w:t>software</w:t>
      </w:r>
      <w:r w:rsidR="43D5B02A" w:rsidRPr="0E2DB7DA">
        <w:rPr>
          <w:rFonts w:ascii="Daytona" w:eastAsia="Daytona" w:hAnsi="Daytona" w:cs="Daytona"/>
        </w:rPr>
        <w:t xml:space="preserve"> (Test</w:t>
      </w:r>
      <w:r w:rsidR="43D5B02A" w:rsidRPr="1456420D">
        <w:rPr>
          <w:rFonts w:ascii="Daytona" w:eastAsia="Daytona" w:hAnsi="Daytona" w:cs="Daytona"/>
        </w:rPr>
        <w:t xml:space="preserve"> </w:t>
      </w:r>
      <w:proofErr w:type="spellStart"/>
      <w:r w:rsidR="43D5B02A" w:rsidRPr="1456420D">
        <w:rPr>
          <w:rFonts w:ascii="Daytona" w:eastAsia="Daytona" w:hAnsi="Daytona" w:cs="Daytona"/>
        </w:rPr>
        <w:t>First</w:t>
      </w:r>
      <w:proofErr w:type="spellEnd"/>
      <w:r w:rsidR="43D5B02A" w:rsidRPr="1456420D">
        <w:rPr>
          <w:rFonts w:ascii="Daytona" w:eastAsia="Daytona" w:hAnsi="Daytona" w:cs="Daytona"/>
        </w:rPr>
        <w:t xml:space="preserve"> </w:t>
      </w:r>
      <w:proofErr w:type="spellStart"/>
      <w:r w:rsidR="43D5B02A" w:rsidRPr="1456420D">
        <w:rPr>
          <w:rFonts w:ascii="Daytona" w:eastAsia="Daytona" w:hAnsi="Daytona" w:cs="Daytona"/>
        </w:rPr>
        <w:t>Development</w:t>
      </w:r>
      <w:proofErr w:type="spellEnd"/>
      <w:r w:rsidR="43D5B02A" w:rsidRPr="1456420D">
        <w:rPr>
          <w:rFonts w:ascii="Daytona" w:eastAsia="Daytona" w:hAnsi="Daytona" w:cs="Daytona"/>
        </w:rPr>
        <w:t>)</w:t>
      </w:r>
      <w:r w:rsidR="2E3168A8" w:rsidRPr="1456420D">
        <w:rPr>
          <w:rFonts w:ascii="Daytona" w:eastAsia="Daytona" w:hAnsi="Daytona" w:cs="Daytona"/>
        </w:rPr>
        <w:t>.</w:t>
      </w:r>
      <w:r w:rsidRPr="4E6D18C1">
        <w:rPr>
          <w:rFonts w:ascii="Daytona" w:eastAsia="Daytona" w:hAnsi="Daytona" w:cs="Daytona"/>
        </w:rPr>
        <w:t xml:space="preserve"> Se diseñan primero las pruebas del </w:t>
      </w:r>
      <w:r w:rsidR="77562780" w:rsidRPr="4E6D18C1">
        <w:rPr>
          <w:rFonts w:ascii="Daytona" w:eastAsia="Daytona" w:hAnsi="Daytona" w:cs="Daytona"/>
        </w:rPr>
        <w:t xml:space="preserve">software </w:t>
      </w:r>
      <w:r w:rsidRPr="4E6D18C1">
        <w:rPr>
          <w:rFonts w:ascii="Daytona" w:eastAsia="Daytona" w:hAnsi="Daytona" w:cs="Daytona"/>
        </w:rPr>
        <w:t xml:space="preserve">(principalmente pruebas unitarias) que se buscara validar, y se desarrolla el </w:t>
      </w:r>
      <w:r w:rsidR="77562780" w:rsidRPr="4E6D18C1">
        <w:rPr>
          <w:rFonts w:ascii="Daytona" w:eastAsia="Daytona" w:hAnsi="Daytona" w:cs="Daytona"/>
        </w:rPr>
        <w:t xml:space="preserve">software </w:t>
      </w:r>
      <w:r w:rsidRPr="4E6D18C1">
        <w:rPr>
          <w:rFonts w:ascii="Daytona" w:eastAsia="Daytona" w:hAnsi="Daytona" w:cs="Daytona"/>
        </w:rPr>
        <w:t>después en función a ellas.</w:t>
      </w:r>
      <w:r w:rsidR="53732352">
        <w:br/>
      </w:r>
      <w:r w:rsidRPr="4E6D18C1">
        <w:rPr>
          <w:rFonts w:ascii="Daytona" w:eastAsia="Daytona" w:hAnsi="Daytona" w:cs="Daytona"/>
        </w:rPr>
        <w:t>Voy ejecutando las pruebas, y voy desarrollando hasta que las pase.</w:t>
      </w:r>
      <w:r w:rsidR="53732352">
        <w:br/>
      </w:r>
      <w:r w:rsidRPr="4E6D18C1">
        <w:rPr>
          <w:rFonts w:ascii="Daytona" w:eastAsia="Daytona" w:hAnsi="Daytona" w:cs="Daytona"/>
        </w:rPr>
        <w:t xml:space="preserve">Hace uso de la refactorización ya que al final, cuando ya se desarrolló de manera que el sistema pasa las pruebas, se ordena/refina el código y sus componentes (estéticamente, íntegramente). </w:t>
      </w:r>
      <w:r w:rsidRPr="4E6D18C1">
        <w:rPr>
          <w:rFonts w:ascii="Daytona" w:eastAsia="Daytona" w:hAnsi="Daytona" w:cs="Daytona"/>
        </w:rPr>
        <w:lastRenderedPageBreak/>
        <w:t xml:space="preserve">Una ventaja es que permite capturar los requerimientos y definir las pruebas al mismo tiempo (y se asegura de que se cumplan los requisitos, ya que se pasan </w:t>
      </w:r>
      <w:r w:rsidR="3EA9A0B3" w:rsidRPr="4E6D18C1">
        <w:rPr>
          <w:rFonts w:ascii="Daytona" w:eastAsia="Daytona" w:hAnsi="Daytona" w:cs="Daytona"/>
        </w:rPr>
        <w:t>las pruebas basadas</w:t>
      </w:r>
      <w:r w:rsidRPr="4E6D18C1">
        <w:rPr>
          <w:rFonts w:ascii="Daytona" w:eastAsia="Daytona" w:hAnsi="Daytona" w:cs="Daytona"/>
        </w:rPr>
        <w:t xml:space="preserve"> en ellos).</w:t>
      </w:r>
    </w:p>
    <w:p w14:paraId="30485047" w14:textId="71056FCE" w:rsidR="53732352" w:rsidRDefault="624D3903" w:rsidP="4E6D18C1">
      <w:pPr>
        <w:pStyle w:val="Estilo1"/>
      </w:pPr>
      <w:bookmarkStart w:id="181" w:name="_Toc334326606"/>
      <w:bookmarkStart w:id="182" w:name="_Toc219953940"/>
      <w:bookmarkStart w:id="183" w:name="_Toc1776936772"/>
      <w:bookmarkStart w:id="184" w:name="_Toc659050817"/>
      <w:bookmarkStart w:id="185" w:name="_Toc117866061"/>
      <w:bookmarkStart w:id="186" w:name="_Toc1981546134"/>
      <w:bookmarkStart w:id="187" w:name="_Toc117866333"/>
      <w:r>
        <w:t>Gestión de la Calidad</w:t>
      </w:r>
      <w:bookmarkEnd w:id="181"/>
      <w:bookmarkEnd w:id="182"/>
      <w:bookmarkEnd w:id="183"/>
      <w:bookmarkEnd w:id="184"/>
      <w:bookmarkEnd w:id="185"/>
      <w:bookmarkEnd w:id="186"/>
      <w:bookmarkEnd w:id="187"/>
    </w:p>
    <w:p w14:paraId="3C5DED43" w14:textId="3E176A1B" w:rsidR="53732352" w:rsidRDefault="53732352" w:rsidP="53732352">
      <w:pPr>
        <w:spacing w:after="0"/>
        <w:rPr>
          <w:rFonts w:ascii="Daytona" w:hAnsi="Daytona"/>
        </w:rPr>
      </w:pPr>
      <w:r w:rsidRPr="53732352">
        <w:rPr>
          <w:rFonts w:ascii="Daytona" w:hAnsi="Daytona"/>
        </w:rPr>
        <w:t>Los problemas de calidad del software se descubrieron inicialmente en la década de 1960. El software entregado era lento y poco fiable, difícil de mantener y de reutilizar.</w:t>
      </w:r>
    </w:p>
    <w:p w14:paraId="202613AC" w14:textId="231DDFFE" w:rsidR="53732352" w:rsidRDefault="53732352" w:rsidP="53732352">
      <w:pPr>
        <w:spacing w:after="0"/>
      </w:pPr>
      <w:r w:rsidRPr="53732352">
        <w:rPr>
          <w:rFonts w:ascii="Daytona" w:eastAsia="Daytona" w:hAnsi="Daytona" w:cs="Daytona"/>
        </w:rPr>
        <w:t>La gestión de calidad del software para los sistemas de software tiene tres intereses fundamentales:</w:t>
      </w:r>
    </w:p>
    <w:p w14:paraId="65CC9D3E" w14:textId="1A6067A6" w:rsidR="53732352" w:rsidRDefault="53732352" w:rsidP="001B65A5">
      <w:pPr>
        <w:pStyle w:val="Prrafodelista"/>
        <w:numPr>
          <w:ilvl w:val="0"/>
          <w:numId w:val="23"/>
        </w:numPr>
        <w:spacing w:after="0"/>
        <w:rPr>
          <w:rFonts w:ascii="Daytona" w:eastAsia="Daytona" w:hAnsi="Daytona" w:cs="Daytona"/>
        </w:rPr>
      </w:pPr>
      <w:r w:rsidRPr="53732352">
        <w:rPr>
          <w:rFonts w:ascii="Daytona" w:eastAsia="Daytona" w:hAnsi="Daytona" w:cs="Daytona"/>
        </w:rPr>
        <w:t>A nivel de organización, la gestión de calidad se ocupa de establecer un marco de proceso y estándares de organización que conducirán a software de mejor calidad.</w:t>
      </w:r>
    </w:p>
    <w:p w14:paraId="2F6A3DAE" w14:textId="23844CDD" w:rsidR="53732352" w:rsidRDefault="53732352" w:rsidP="001B65A5">
      <w:pPr>
        <w:pStyle w:val="Prrafodelista"/>
        <w:numPr>
          <w:ilvl w:val="0"/>
          <w:numId w:val="23"/>
        </w:numPr>
        <w:spacing w:after="0"/>
        <w:rPr>
          <w:rFonts w:ascii="Daytona" w:eastAsia="Daytona" w:hAnsi="Daytona" w:cs="Daytona"/>
        </w:rPr>
      </w:pPr>
      <w:r w:rsidRPr="53732352">
        <w:rPr>
          <w:rFonts w:ascii="Daytona" w:eastAsia="Daytona" w:hAnsi="Daytona" w:cs="Daytona"/>
        </w:rPr>
        <w:t>A nivel del p</w:t>
      </w:r>
      <w:r w:rsidR="004211B1">
        <w:rPr>
          <w:rFonts w:ascii="Daytona" w:eastAsia="Daytona" w:hAnsi="Daytona" w:cs="Daytona"/>
        </w:rPr>
        <w:t>roceso</w:t>
      </w:r>
      <w:r w:rsidRPr="53732352">
        <w:rPr>
          <w:rFonts w:ascii="Daytona" w:eastAsia="Daytona" w:hAnsi="Daytona" w:cs="Daytona"/>
        </w:rPr>
        <w:t>, la gestión de calidad implica la aplicación de procesos específicos de calidad y la verificación de que continúen dichos procesos planeados;</w:t>
      </w:r>
    </w:p>
    <w:p w14:paraId="1796D760" w14:textId="0D805568" w:rsidR="53732352" w:rsidRDefault="53732352" w:rsidP="001B65A5">
      <w:pPr>
        <w:pStyle w:val="Prrafodelista"/>
        <w:numPr>
          <w:ilvl w:val="0"/>
          <w:numId w:val="23"/>
        </w:numPr>
        <w:spacing w:after="0"/>
        <w:rPr>
          <w:rFonts w:ascii="Daytona" w:eastAsia="Daytona" w:hAnsi="Daytona" w:cs="Daytona"/>
        </w:rPr>
      </w:pPr>
      <w:r w:rsidRPr="53732352">
        <w:rPr>
          <w:rFonts w:ascii="Daytona" w:eastAsia="Daytona" w:hAnsi="Daytona" w:cs="Daytona"/>
        </w:rPr>
        <w:t>A nivel del proyecto, la gestión de calidad se ocupa también de establecer un plan de calidad para un proyecto.</w:t>
      </w:r>
    </w:p>
    <w:p w14:paraId="57C6A700" w14:textId="71056FCE" w:rsidR="53732352" w:rsidRDefault="624D3903" w:rsidP="4E6D18C1">
      <w:pPr>
        <w:pStyle w:val="Estilo2"/>
      </w:pPr>
      <w:bookmarkStart w:id="188" w:name="_Toc1178021147"/>
      <w:bookmarkStart w:id="189" w:name="_Toc110854058"/>
      <w:bookmarkStart w:id="190" w:name="_Toc1818917227"/>
      <w:bookmarkStart w:id="191" w:name="_Toc1439885178"/>
      <w:bookmarkStart w:id="192" w:name="_Toc1812917433"/>
      <w:bookmarkStart w:id="193" w:name="_Toc117866062"/>
      <w:bookmarkStart w:id="194" w:name="_Toc1369795939"/>
      <w:bookmarkStart w:id="195" w:name="_Toc117866334"/>
      <w:r>
        <w:t>Aseguramiento de Calidad</w:t>
      </w:r>
      <w:bookmarkEnd w:id="188"/>
      <w:bookmarkEnd w:id="189"/>
      <w:bookmarkEnd w:id="190"/>
      <w:bookmarkEnd w:id="191"/>
      <w:bookmarkEnd w:id="192"/>
      <w:bookmarkEnd w:id="193"/>
      <w:bookmarkEnd w:id="194"/>
      <w:bookmarkEnd w:id="195"/>
    </w:p>
    <w:p w14:paraId="0C743DD3" w14:textId="66657616" w:rsidR="53732352" w:rsidRDefault="53732352" w:rsidP="53732352">
      <w:pPr>
        <w:spacing w:after="0"/>
        <w:rPr>
          <w:rFonts w:ascii="Daytona" w:eastAsia="Daytona" w:hAnsi="Daytona" w:cs="Daytona"/>
        </w:rPr>
      </w:pPr>
      <w:r w:rsidRPr="53732352">
        <w:rPr>
          <w:rFonts w:ascii="Daytona" w:eastAsia="Daytona" w:hAnsi="Daytona" w:cs="Daytona"/>
        </w:rPr>
        <w:t>Es la definición de procesos y estándares que deben conducir a la obtención de productos de alta calidad y, en el proceso de fabricación, a la introducción de procesos de calidad.</w:t>
      </w:r>
    </w:p>
    <w:p w14:paraId="38E3FF2A" w14:textId="1F199035" w:rsidR="53732352" w:rsidRDefault="624D3903" w:rsidP="53732352">
      <w:pPr>
        <w:spacing w:after="0"/>
        <w:rPr>
          <w:rFonts w:ascii="Daytona" w:eastAsia="Daytona" w:hAnsi="Daytona" w:cs="Daytona"/>
        </w:rPr>
      </w:pPr>
      <w:r w:rsidRPr="4E6D18C1">
        <w:rPr>
          <w:rFonts w:ascii="Daytona" w:eastAsia="Daytona" w:hAnsi="Daytona" w:cs="Daytona"/>
        </w:rPr>
        <w:t xml:space="preserve">El espíritu del aseguramiento de la calidad del SW es actuar como medida preventiva a diferencia del </w:t>
      </w:r>
      <w:proofErr w:type="spellStart"/>
      <w:r w:rsidRPr="4E6D18C1">
        <w:rPr>
          <w:rFonts w:ascii="Daytona" w:eastAsia="Daytona" w:hAnsi="Daytona" w:cs="Daytona"/>
        </w:rPr>
        <w:t>testing</w:t>
      </w:r>
      <w:proofErr w:type="spellEnd"/>
      <w:r w:rsidRPr="4E6D18C1">
        <w:rPr>
          <w:rFonts w:ascii="Daytona" w:eastAsia="Daytona" w:hAnsi="Daytona" w:cs="Daytona"/>
        </w:rPr>
        <w:t xml:space="preserve"> que llega tarde.</w:t>
      </w:r>
    </w:p>
    <w:p w14:paraId="53E4000B" w14:textId="55A90B1C" w:rsidR="53732352" w:rsidRDefault="624D3903" w:rsidP="53732352">
      <w:pPr>
        <w:spacing w:after="0"/>
        <w:rPr>
          <w:rFonts w:ascii="Daytona" w:eastAsia="Daytona" w:hAnsi="Daytona" w:cs="Daytona"/>
        </w:rPr>
      </w:pPr>
      <w:r w:rsidRPr="4E6D18C1">
        <w:rPr>
          <w:rFonts w:ascii="Daytona" w:eastAsia="Daytona" w:hAnsi="Daytona" w:cs="Daytona"/>
        </w:rPr>
        <w:t>La gestión de calidad proporciona una comprobación independiente sobre el proceso de desarrollo de software. El equipo QA debe ser independiente del equipo de desarrollo para que pueda tener una perspectiva objetiva del software.</w:t>
      </w:r>
    </w:p>
    <w:p w14:paraId="5DF0B8DF" w14:textId="256E5C10" w:rsidR="53732352" w:rsidRDefault="53732352" w:rsidP="53732352">
      <w:pPr>
        <w:spacing w:after="0"/>
        <w:rPr>
          <w:rFonts w:ascii="Daytona" w:eastAsia="Daytona" w:hAnsi="Daytona" w:cs="Daytona"/>
        </w:rPr>
      </w:pPr>
      <w:r w:rsidRPr="53732352">
        <w:rPr>
          <w:rFonts w:ascii="Daytona" w:eastAsia="Daytona" w:hAnsi="Daytona" w:cs="Daytona"/>
        </w:rPr>
        <w:t>La planeación de calidad es el proceso de desarrollar un plan de calidad para un proyecto. El plan de calidad debe establecer las cualidades deseadas de software y describir cómo se valorarán. Por lo tanto, define lo que realmente significa software de “alta calidad” para un sistema particular.</w:t>
      </w:r>
    </w:p>
    <w:p w14:paraId="4BF1E8C1" w14:textId="66239E34" w:rsidR="53732352" w:rsidRDefault="53732352" w:rsidP="53732352">
      <w:pPr>
        <w:spacing w:after="0"/>
        <w:rPr>
          <w:rFonts w:ascii="Daytona" w:eastAsia="Daytona" w:hAnsi="Daytona" w:cs="Daytona"/>
        </w:rPr>
      </w:pPr>
      <w:r w:rsidRPr="53732352">
        <w:rPr>
          <w:rFonts w:ascii="Daytona" w:eastAsia="Daytona" w:hAnsi="Daytona" w:cs="Daytona"/>
        </w:rPr>
        <w:t>Humphrey (1989), en su clásico libro referente a la gestión del software, sugiere un bosquejo de estructura para un plan de calidad. Éste incluye:</w:t>
      </w:r>
    </w:p>
    <w:p w14:paraId="3A732D69" w14:textId="101C0F11" w:rsidR="53732352" w:rsidRDefault="53732352" w:rsidP="001B65A5">
      <w:pPr>
        <w:pStyle w:val="Prrafodelista"/>
        <w:numPr>
          <w:ilvl w:val="0"/>
          <w:numId w:val="22"/>
        </w:numPr>
        <w:spacing w:after="0"/>
        <w:rPr>
          <w:rFonts w:ascii="Daytona" w:eastAsia="Daytona" w:hAnsi="Daytona" w:cs="Daytona"/>
        </w:rPr>
      </w:pPr>
      <w:r w:rsidRPr="53732352">
        <w:rPr>
          <w:rFonts w:ascii="Daytona" w:eastAsia="Daytona" w:hAnsi="Daytona" w:cs="Daytona"/>
        </w:rPr>
        <w:t>Introducción del proyecto</w:t>
      </w:r>
    </w:p>
    <w:p w14:paraId="12326B29" w14:textId="5ADAAF8B" w:rsidR="53732352" w:rsidRDefault="53732352" w:rsidP="001B65A5">
      <w:pPr>
        <w:pStyle w:val="Prrafodelista"/>
        <w:numPr>
          <w:ilvl w:val="0"/>
          <w:numId w:val="22"/>
        </w:numPr>
        <w:spacing w:after="0"/>
        <w:rPr>
          <w:rFonts w:ascii="Daytona" w:eastAsia="Daytona" w:hAnsi="Daytona" w:cs="Daytona"/>
        </w:rPr>
      </w:pPr>
      <w:r w:rsidRPr="53732352">
        <w:rPr>
          <w:rFonts w:ascii="Daytona" w:eastAsia="Daytona" w:hAnsi="Daytona" w:cs="Daytona"/>
        </w:rPr>
        <w:t>Planes del producto: fechas de entrega críticas y las responsabilidades para el producto</w:t>
      </w:r>
    </w:p>
    <w:p w14:paraId="62690D0F" w14:textId="07BEE401" w:rsidR="53732352" w:rsidRDefault="53732352" w:rsidP="001B65A5">
      <w:pPr>
        <w:pStyle w:val="Prrafodelista"/>
        <w:numPr>
          <w:ilvl w:val="0"/>
          <w:numId w:val="22"/>
        </w:numPr>
        <w:spacing w:after="0"/>
        <w:rPr>
          <w:rFonts w:ascii="Daytona" w:eastAsia="Daytona" w:hAnsi="Daytona" w:cs="Daytona"/>
        </w:rPr>
      </w:pPr>
      <w:r w:rsidRPr="53732352">
        <w:rPr>
          <w:rFonts w:ascii="Daytona" w:eastAsia="Daytona" w:hAnsi="Daytona" w:cs="Daytona"/>
        </w:rPr>
        <w:t>Descripciones de procesos</w:t>
      </w:r>
    </w:p>
    <w:p w14:paraId="06226B33" w14:textId="3A762137" w:rsidR="53732352" w:rsidRDefault="53732352" w:rsidP="001B65A5">
      <w:pPr>
        <w:pStyle w:val="Prrafodelista"/>
        <w:numPr>
          <w:ilvl w:val="0"/>
          <w:numId w:val="22"/>
        </w:numPr>
        <w:spacing w:after="0"/>
        <w:rPr>
          <w:rFonts w:ascii="Daytona" w:eastAsia="Daytona" w:hAnsi="Daytona" w:cs="Daytona"/>
        </w:rPr>
      </w:pPr>
      <w:r w:rsidRPr="53732352">
        <w:rPr>
          <w:rFonts w:ascii="Daytona" w:eastAsia="Daytona" w:hAnsi="Daytona" w:cs="Daytona"/>
        </w:rPr>
        <w:t>Metas de calidad: Las metas y los planes de calidad para el producto, incluyendo una identificación y justificación de los atributos esenciales de calidad del producto.</w:t>
      </w:r>
    </w:p>
    <w:p w14:paraId="05A16749" w14:textId="3874D2D9" w:rsidR="53732352" w:rsidRDefault="53732352" w:rsidP="001B65A5">
      <w:pPr>
        <w:pStyle w:val="Prrafodelista"/>
        <w:numPr>
          <w:ilvl w:val="0"/>
          <w:numId w:val="22"/>
        </w:numPr>
        <w:spacing w:after="0"/>
        <w:rPr>
          <w:rFonts w:ascii="Daytona" w:eastAsia="Daytona" w:hAnsi="Daytona" w:cs="Daytona"/>
        </w:rPr>
      </w:pPr>
      <w:r w:rsidRPr="53732352">
        <w:rPr>
          <w:rFonts w:ascii="Daytona" w:eastAsia="Daytona" w:hAnsi="Daytona" w:cs="Daytona"/>
        </w:rPr>
        <w:t>Riesgos y gestión de riesgos</w:t>
      </w:r>
    </w:p>
    <w:p w14:paraId="5DC1BF09" w14:textId="11334514" w:rsidR="53732352" w:rsidRDefault="53732352" w:rsidP="53732352">
      <w:pPr>
        <w:spacing w:after="0"/>
        <w:rPr>
          <w:rFonts w:ascii="Daytona" w:eastAsia="Daytona" w:hAnsi="Daytona" w:cs="Daytona"/>
        </w:rPr>
      </w:pPr>
    </w:p>
    <w:p w14:paraId="678E76F0" w14:textId="2D829AF1" w:rsidR="53732352" w:rsidRDefault="624D3903" w:rsidP="53732352">
      <w:pPr>
        <w:spacing w:after="0"/>
        <w:rPr>
          <w:rFonts w:ascii="Daytona" w:eastAsia="Daytona" w:hAnsi="Daytona" w:cs="Daytona"/>
        </w:rPr>
      </w:pPr>
      <w:r w:rsidRPr="4E6D18C1">
        <w:rPr>
          <w:rFonts w:ascii="Daytona" w:eastAsia="Daytona" w:hAnsi="Daytona" w:cs="Daytona"/>
        </w:rPr>
        <w:t>Aunque los estándares y procesos son importantes, los administradores de calidad deben enfocarse también a desarrollar una “cultura de calidad” en la que todo responsable del desarrollo del software se comprometa a lograr un alto nivel de calidad del producto. Deben exhortar a los equipos a asumir la responsabilidad de la calidad de su trabajo y desarrollar nuevos enfoques para el mejoramiento de la calidad.</w:t>
      </w:r>
    </w:p>
    <w:p w14:paraId="38DB4F39" w14:textId="273EC343" w:rsidR="6387407E" w:rsidRDefault="6387407E" w:rsidP="24088892">
      <w:pPr>
        <w:rPr>
          <w:rFonts w:ascii="Daytona" w:eastAsia="Daytona" w:hAnsi="Daytona" w:cs="Daytona"/>
          <w:color w:val="000000" w:themeColor="text1"/>
        </w:rPr>
      </w:pPr>
      <w:r w:rsidRPr="24088892">
        <w:rPr>
          <w:rFonts w:ascii="Daytona" w:eastAsia="Daytona" w:hAnsi="Daytona" w:cs="Daytona"/>
          <w:color w:val="000000" w:themeColor="text1"/>
        </w:rPr>
        <w:lastRenderedPageBreak/>
        <w:t>Algunos problemas en el desarrollo de software pueden ser:</w:t>
      </w:r>
    </w:p>
    <w:p w14:paraId="1E1092F5" w14:textId="5BC1CFED" w:rsidR="6387407E" w:rsidRDefault="6387407E" w:rsidP="001B65A5">
      <w:pPr>
        <w:pStyle w:val="Prrafodelista"/>
        <w:numPr>
          <w:ilvl w:val="0"/>
          <w:numId w:val="39"/>
        </w:numPr>
        <w:rPr>
          <w:rFonts w:ascii="Daytona" w:eastAsia="Daytona" w:hAnsi="Daytona" w:cs="Daytona"/>
          <w:color w:val="000000" w:themeColor="text1"/>
        </w:rPr>
      </w:pPr>
      <w:r w:rsidRPr="787D8444">
        <w:rPr>
          <w:rFonts w:ascii="Daytona" w:eastAsia="Daytona" w:hAnsi="Daytona" w:cs="Daytona"/>
          <w:color w:val="000000" w:themeColor="text1"/>
        </w:rPr>
        <w:t>Atrasos en las entregas</w:t>
      </w:r>
      <w:r w:rsidR="65484605" w:rsidRPr="787D8444">
        <w:rPr>
          <w:rFonts w:ascii="Daytona" w:eastAsia="Daytona" w:hAnsi="Daytona" w:cs="Daytona"/>
          <w:color w:val="000000" w:themeColor="text1"/>
        </w:rPr>
        <w:t xml:space="preserve"> -&gt; Relacionado a calidad del proyecto.</w:t>
      </w:r>
    </w:p>
    <w:p w14:paraId="2EC4EFF2" w14:textId="11572FD4" w:rsidR="6387407E" w:rsidRDefault="6387407E" w:rsidP="001B65A5">
      <w:pPr>
        <w:pStyle w:val="Prrafodelista"/>
        <w:numPr>
          <w:ilvl w:val="0"/>
          <w:numId w:val="39"/>
        </w:numPr>
        <w:rPr>
          <w:rFonts w:ascii="Daytona" w:eastAsia="Daytona" w:hAnsi="Daytona" w:cs="Daytona"/>
          <w:color w:val="000000" w:themeColor="text1"/>
        </w:rPr>
      </w:pPr>
      <w:r w:rsidRPr="787D8444">
        <w:rPr>
          <w:rFonts w:ascii="Daytona" w:eastAsia="Daytona" w:hAnsi="Daytona" w:cs="Daytona"/>
          <w:color w:val="000000" w:themeColor="text1"/>
        </w:rPr>
        <w:t>Requerimientos no claros</w:t>
      </w:r>
      <w:r w:rsidR="4237210E" w:rsidRPr="787D8444">
        <w:rPr>
          <w:rFonts w:ascii="Daytona" w:eastAsia="Daytona" w:hAnsi="Daytona" w:cs="Daytona"/>
          <w:color w:val="000000" w:themeColor="text1"/>
        </w:rPr>
        <w:t xml:space="preserve"> -&gt; Relacionado a calidad del producto.</w:t>
      </w:r>
    </w:p>
    <w:p w14:paraId="56874BD3" w14:textId="0CD98574" w:rsidR="6387407E" w:rsidRDefault="6387407E" w:rsidP="001B65A5">
      <w:pPr>
        <w:pStyle w:val="Prrafodelista"/>
        <w:numPr>
          <w:ilvl w:val="0"/>
          <w:numId w:val="39"/>
        </w:numPr>
        <w:rPr>
          <w:rFonts w:ascii="Daytona" w:eastAsia="Daytona" w:hAnsi="Daytona" w:cs="Daytona"/>
          <w:color w:val="000000" w:themeColor="text1"/>
        </w:rPr>
      </w:pPr>
      <w:r w:rsidRPr="24088892">
        <w:rPr>
          <w:rFonts w:ascii="Daytona" w:eastAsia="Daytona" w:hAnsi="Daytona" w:cs="Daytona"/>
          <w:color w:val="000000" w:themeColor="text1"/>
        </w:rPr>
        <w:t>Software que no hace lo que debería</w:t>
      </w:r>
      <w:r w:rsidR="301ABE9B" w:rsidRPr="787D8444">
        <w:rPr>
          <w:rFonts w:ascii="Daytona" w:eastAsia="Daytona" w:hAnsi="Daytona" w:cs="Daytona"/>
          <w:color w:val="000000" w:themeColor="text1"/>
        </w:rPr>
        <w:t xml:space="preserve"> -&gt; Relacionado a calidad del producto.</w:t>
      </w:r>
    </w:p>
    <w:p w14:paraId="225DAA74" w14:textId="52200025" w:rsidR="6387407E" w:rsidRDefault="6387407E" w:rsidP="001B65A5">
      <w:pPr>
        <w:pStyle w:val="Prrafodelista"/>
        <w:numPr>
          <w:ilvl w:val="0"/>
          <w:numId w:val="39"/>
        </w:numPr>
        <w:rPr>
          <w:rFonts w:ascii="Daytona" w:eastAsia="Daytona" w:hAnsi="Daytona" w:cs="Daytona"/>
          <w:color w:val="000000" w:themeColor="text1"/>
        </w:rPr>
      </w:pPr>
      <w:r w:rsidRPr="787D8444">
        <w:rPr>
          <w:rFonts w:ascii="Daytona" w:eastAsia="Daytona" w:hAnsi="Daytona" w:cs="Daytona"/>
          <w:color w:val="000000" w:themeColor="text1"/>
        </w:rPr>
        <w:t>Costos excedidos</w:t>
      </w:r>
      <w:r w:rsidR="1ABBBB0E" w:rsidRPr="787D8444">
        <w:rPr>
          <w:rFonts w:ascii="Daytona" w:eastAsia="Daytona" w:hAnsi="Daytona" w:cs="Daytona"/>
          <w:color w:val="000000" w:themeColor="text1"/>
        </w:rPr>
        <w:t xml:space="preserve"> -&gt; Relacionado a calidad del proyecto.</w:t>
      </w:r>
    </w:p>
    <w:p w14:paraId="6E1E051F" w14:textId="4B2D4EB4" w:rsidR="6387407E" w:rsidRDefault="6387407E" w:rsidP="001B65A5">
      <w:pPr>
        <w:pStyle w:val="Prrafodelista"/>
        <w:numPr>
          <w:ilvl w:val="0"/>
          <w:numId w:val="39"/>
        </w:numPr>
        <w:rPr>
          <w:rFonts w:ascii="Daytona" w:eastAsia="Daytona" w:hAnsi="Daytona" w:cs="Daytona"/>
          <w:color w:val="000000" w:themeColor="text1"/>
        </w:rPr>
      </w:pPr>
      <w:r w:rsidRPr="787D8444">
        <w:rPr>
          <w:rFonts w:ascii="Daytona" w:eastAsia="Daytona" w:hAnsi="Daytona" w:cs="Daytona"/>
          <w:color w:val="000000" w:themeColor="text1"/>
        </w:rPr>
        <w:t>Trabajo fuera de hora</w:t>
      </w:r>
      <w:r w:rsidR="1F11892B" w:rsidRPr="787D8444">
        <w:rPr>
          <w:rFonts w:ascii="Daytona" w:eastAsia="Daytona" w:hAnsi="Daytona" w:cs="Daytona"/>
          <w:color w:val="000000" w:themeColor="text1"/>
        </w:rPr>
        <w:t xml:space="preserve"> -&gt; Relacionado a calidad del proyecto.</w:t>
      </w:r>
    </w:p>
    <w:p w14:paraId="1541461D" w14:textId="1516749C" w:rsidR="6387407E" w:rsidRDefault="6387407E" w:rsidP="001B65A5">
      <w:pPr>
        <w:pStyle w:val="Prrafodelista"/>
        <w:numPr>
          <w:ilvl w:val="0"/>
          <w:numId w:val="39"/>
        </w:numPr>
        <w:rPr>
          <w:rFonts w:ascii="Daytona" w:eastAsia="Daytona" w:hAnsi="Daytona" w:cs="Daytona"/>
          <w:color w:val="000000" w:themeColor="text1"/>
        </w:rPr>
      </w:pPr>
      <w:r w:rsidRPr="24088892">
        <w:rPr>
          <w:rFonts w:ascii="Daytona" w:eastAsia="Daytona" w:hAnsi="Daytona" w:cs="Daytona"/>
          <w:color w:val="000000" w:themeColor="text1"/>
        </w:rPr>
        <w:t>Fenómeno 90-90 (90% hecho 90% restante)</w:t>
      </w:r>
      <w:r w:rsidR="3ADEAE60" w:rsidRPr="787D8444">
        <w:rPr>
          <w:rFonts w:ascii="Daytona" w:eastAsia="Daytona" w:hAnsi="Daytona" w:cs="Daytona"/>
          <w:color w:val="000000" w:themeColor="text1"/>
        </w:rPr>
        <w:t xml:space="preserve"> -&gt; Relacionado a calidad del proyecto.</w:t>
      </w:r>
    </w:p>
    <w:p w14:paraId="4DC561D9" w14:textId="5F5B1BE6" w:rsidR="6387407E" w:rsidRDefault="3ADEAE60" w:rsidP="001B65A5">
      <w:pPr>
        <w:pStyle w:val="Prrafodelista"/>
        <w:numPr>
          <w:ilvl w:val="0"/>
          <w:numId w:val="39"/>
        </w:numPr>
        <w:rPr>
          <w:rFonts w:ascii="Daytona" w:eastAsia="Daytona" w:hAnsi="Daytona" w:cs="Daytona"/>
          <w:color w:val="000000" w:themeColor="text1"/>
        </w:rPr>
      </w:pPr>
      <w:r w:rsidRPr="787D8444">
        <w:rPr>
          <w:rFonts w:ascii="Daytona" w:eastAsia="Daytona" w:hAnsi="Daytona" w:cs="Daytona"/>
          <w:color w:val="000000" w:themeColor="text1"/>
        </w:rPr>
        <w:t>No se aplica SCM</w:t>
      </w:r>
      <w:r w:rsidR="6387407E" w:rsidRPr="787D8444">
        <w:rPr>
          <w:rFonts w:ascii="Daytona" w:eastAsia="Daytona" w:hAnsi="Daytona" w:cs="Daytona"/>
          <w:color w:val="000000" w:themeColor="text1"/>
        </w:rPr>
        <w:t>.</w:t>
      </w:r>
      <w:r w:rsidR="3107A8EB" w:rsidRPr="787D8444">
        <w:rPr>
          <w:rFonts w:ascii="Daytona" w:eastAsia="Daytona" w:hAnsi="Daytona" w:cs="Daytona"/>
          <w:color w:val="000000" w:themeColor="text1"/>
        </w:rPr>
        <w:t xml:space="preserve"> -&gt; Relacionado a calidad del producto.</w:t>
      </w:r>
    </w:p>
    <w:p w14:paraId="0B485EFB" w14:textId="30A82F26" w:rsidR="24088892" w:rsidRDefault="6387407E" w:rsidP="391A1A56">
      <w:pPr>
        <w:rPr>
          <w:rFonts w:ascii="Daytona" w:eastAsia="Daytona" w:hAnsi="Daytona" w:cs="Daytona"/>
          <w:color w:val="000000" w:themeColor="text1"/>
        </w:rPr>
      </w:pPr>
      <w:r w:rsidRPr="24088892">
        <w:rPr>
          <w:rFonts w:ascii="Daytona" w:eastAsia="Daytona" w:hAnsi="Daytona" w:cs="Daytona"/>
          <w:color w:val="000000" w:themeColor="text1"/>
        </w:rPr>
        <w:t>Un software de calidad no solo debería cumplir con los requerimientos, sino que también debería poder entregarse a tiempo, no exceder costos, etc. Por lo tanto, la calidad en el software satisface las expectativas del cliente y del usuario, las necesidades de la gerencia y del equipo de desarrollo, y a otros interesados.</w:t>
      </w:r>
    </w:p>
    <w:p w14:paraId="0833434C" w14:textId="71056FCE" w:rsidR="53732352" w:rsidRDefault="624D3903" w:rsidP="4E6D18C1">
      <w:pPr>
        <w:pStyle w:val="Estilo2"/>
      </w:pPr>
      <w:bookmarkStart w:id="196" w:name="_Toc909230474"/>
      <w:bookmarkStart w:id="197" w:name="_Toc426304258"/>
      <w:bookmarkStart w:id="198" w:name="_Toc1514939941"/>
      <w:bookmarkStart w:id="199" w:name="_Toc196024598"/>
      <w:bookmarkStart w:id="200" w:name="_Toc1942493770"/>
      <w:bookmarkStart w:id="201" w:name="_Toc117866063"/>
      <w:bookmarkStart w:id="202" w:name="_Toc2101709017"/>
      <w:bookmarkStart w:id="203" w:name="_Toc117866335"/>
      <w:r>
        <w:t>Aseguramiento de Calidad de Proceso y de Producto</w:t>
      </w:r>
      <w:bookmarkEnd w:id="196"/>
      <w:bookmarkEnd w:id="197"/>
      <w:bookmarkEnd w:id="198"/>
      <w:bookmarkEnd w:id="199"/>
      <w:bookmarkEnd w:id="200"/>
      <w:bookmarkEnd w:id="201"/>
      <w:bookmarkEnd w:id="202"/>
      <w:bookmarkEnd w:id="203"/>
    </w:p>
    <w:p w14:paraId="50DB6969" w14:textId="2EAB07C9" w:rsidR="53732352" w:rsidRDefault="624D3903" w:rsidP="4E6D18C1">
      <w:pPr>
        <w:jc w:val="center"/>
      </w:pPr>
      <w:r>
        <w:rPr>
          <w:noProof/>
        </w:rPr>
        <w:drawing>
          <wp:inline distT="0" distB="0" distL="0" distR="0" wp14:anchorId="043A2D77" wp14:editId="384D8368">
            <wp:extent cx="4572000" cy="2381250"/>
            <wp:effectExtent l="0" t="0" r="0" b="0"/>
            <wp:docPr id="2102715197" name="Picture 210271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7151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5D9D81D0" w14:textId="71056FCE" w:rsidR="53732352" w:rsidRDefault="624D3903" w:rsidP="4E6D18C1">
      <w:pPr>
        <w:pStyle w:val="Estilo2"/>
      </w:pPr>
      <w:bookmarkStart w:id="204" w:name="_Toc2072924930"/>
      <w:bookmarkStart w:id="205" w:name="_Toc164929745"/>
      <w:bookmarkStart w:id="206" w:name="_Toc654332177"/>
      <w:bookmarkStart w:id="207" w:name="_Toc494893385"/>
      <w:bookmarkStart w:id="208" w:name="_Toc117866064"/>
      <w:bookmarkStart w:id="209" w:name="_Toc1605469875"/>
      <w:bookmarkStart w:id="210" w:name="_Toc117866336"/>
      <w:r>
        <w:t>Calidad</w:t>
      </w:r>
      <w:bookmarkEnd w:id="204"/>
      <w:bookmarkEnd w:id="205"/>
      <w:bookmarkEnd w:id="206"/>
      <w:bookmarkEnd w:id="207"/>
      <w:bookmarkEnd w:id="208"/>
      <w:bookmarkEnd w:id="209"/>
      <w:bookmarkEnd w:id="210"/>
    </w:p>
    <w:p w14:paraId="517A815D" w14:textId="71056FCE" w:rsidR="4016F997" w:rsidRDefault="4016F997" w:rsidP="24088892">
      <w:pPr>
        <w:pStyle w:val="Estilo3"/>
      </w:pPr>
      <w:bookmarkStart w:id="211" w:name="_Toc297485362"/>
      <w:bookmarkStart w:id="212" w:name="_Toc1818570579"/>
      <w:bookmarkStart w:id="213" w:name="_Toc824842460"/>
      <w:bookmarkStart w:id="214" w:name="_Toc1893447981"/>
      <w:bookmarkStart w:id="215" w:name="_Toc117866065"/>
      <w:bookmarkStart w:id="216" w:name="_Toc1657721106"/>
      <w:bookmarkStart w:id="217" w:name="_Toc117866337"/>
      <w:r>
        <w:t>Definición</w:t>
      </w:r>
      <w:bookmarkEnd w:id="211"/>
      <w:bookmarkEnd w:id="212"/>
      <w:bookmarkEnd w:id="213"/>
      <w:bookmarkEnd w:id="214"/>
      <w:bookmarkEnd w:id="215"/>
      <w:bookmarkEnd w:id="216"/>
      <w:bookmarkEnd w:id="217"/>
    </w:p>
    <w:p w14:paraId="0CD025B9" w14:textId="307750B6" w:rsidR="4016F997" w:rsidRDefault="4016F997" w:rsidP="24088892">
      <w:pPr>
        <w:rPr>
          <w:rFonts w:ascii="Daytona" w:eastAsia="Daytona" w:hAnsi="Daytona" w:cs="Daytona"/>
        </w:rPr>
      </w:pPr>
      <w:r w:rsidRPr="24088892">
        <w:rPr>
          <w:rFonts w:ascii="Daytona" w:eastAsia="Daytona" w:hAnsi="Daytona" w:cs="Daytona"/>
        </w:rPr>
        <w:t>Formalmente se puede definir como el cumplimiento de los requerimientos funcionales y de performance explícitamente definidos, de los estándares de desarrollo explícitamente documentados y de las características implícitas esperadas del desarrollo de software profesional.</w:t>
      </w:r>
    </w:p>
    <w:p w14:paraId="2547D602" w14:textId="79DDB784" w:rsidR="53732352" w:rsidRDefault="53732352" w:rsidP="53732352">
      <w:pPr>
        <w:spacing w:after="0"/>
        <w:rPr>
          <w:rFonts w:ascii="Daytona" w:eastAsia="Daytona" w:hAnsi="Daytona" w:cs="Daytona"/>
        </w:rPr>
      </w:pPr>
      <w:r w:rsidRPr="53732352">
        <w:rPr>
          <w:rFonts w:ascii="Daytona" w:eastAsia="Daytona" w:hAnsi="Daytona" w:cs="Daytona"/>
        </w:rPr>
        <w:t xml:space="preserve">Todos los aspectos y características de un producto o servicio que se relacionan con la habilidad de alcanzar las necesidades manifiestas o implícitas. Está relacionado con MIS necesidades y MIS expectativas (esto se relaciona con las necesidades implícitas ya que no son expresadas). </w:t>
      </w:r>
    </w:p>
    <w:p w14:paraId="1E48A7A3" w14:textId="48C3D6E6" w:rsidR="082B54BF" w:rsidRDefault="082B54BF" w:rsidP="24088892">
      <w:pPr>
        <w:spacing w:after="0"/>
        <w:rPr>
          <w:rFonts w:ascii="Daytona" w:eastAsia="Daytona" w:hAnsi="Daytona" w:cs="Daytona"/>
        </w:rPr>
      </w:pPr>
      <w:r w:rsidRPr="24088892">
        <w:rPr>
          <w:rFonts w:ascii="Daytona" w:eastAsia="Daytona" w:hAnsi="Daytona" w:cs="Daytona"/>
        </w:rPr>
        <w:t>Está directamente relacionada con la persona</w:t>
      </w:r>
      <w:r w:rsidR="4BE6D86E" w:rsidRPr="24088892">
        <w:rPr>
          <w:rFonts w:ascii="Daytona" w:eastAsia="Daytona" w:hAnsi="Daytona" w:cs="Daytona"/>
        </w:rPr>
        <w:t xml:space="preserve"> (es subjetiva a quién la analice)</w:t>
      </w:r>
      <w:r w:rsidRPr="24088892">
        <w:rPr>
          <w:rFonts w:ascii="Daytona" w:eastAsia="Daytona" w:hAnsi="Daytona" w:cs="Daytona"/>
        </w:rPr>
        <w:t>, las circunstancias, el contexto, la edad en un momento de tiempo dado</w:t>
      </w:r>
      <w:r w:rsidR="7AA63C34" w:rsidRPr="24088892">
        <w:rPr>
          <w:rFonts w:ascii="Daytona" w:eastAsia="Daytona" w:hAnsi="Daytona" w:cs="Daytona"/>
          <w:color w:val="000000" w:themeColor="text1"/>
        </w:rPr>
        <w:t xml:space="preserve"> (puede para mí algo no tener calidad, pero para otra persona s</w:t>
      </w:r>
      <w:r w:rsidR="7AA63C34" w:rsidRPr="24088892">
        <w:rPr>
          <w:rFonts w:ascii="Segoe UI" w:eastAsia="Segoe UI" w:hAnsi="Segoe UI" w:cs="Segoe UI"/>
          <w:color w:val="000000" w:themeColor="text1"/>
        </w:rPr>
        <w:t>í</w:t>
      </w:r>
      <w:r w:rsidR="7AA63C34" w:rsidRPr="24088892">
        <w:rPr>
          <w:rFonts w:ascii="Daytona" w:eastAsia="Daytona" w:hAnsi="Daytona" w:cs="Daytona"/>
          <w:color w:val="000000" w:themeColor="text1"/>
        </w:rPr>
        <w:t>).</w:t>
      </w:r>
    </w:p>
    <w:p w14:paraId="6F8140A2" w14:textId="71056FCE" w:rsidR="6B2FC01C" w:rsidRDefault="6B2FC01C" w:rsidP="24088892">
      <w:pPr>
        <w:pStyle w:val="Estilo3"/>
      </w:pPr>
      <w:bookmarkStart w:id="218" w:name="_Toc584435169"/>
      <w:bookmarkStart w:id="219" w:name="_Toc715823436"/>
      <w:bookmarkStart w:id="220" w:name="_Toc9049738"/>
      <w:bookmarkStart w:id="221" w:name="_Toc2037705700"/>
      <w:bookmarkStart w:id="222" w:name="_Toc117866066"/>
      <w:bookmarkStart w:id="223" w:name="_Toc51933374"/>
      <w:bookmarkStart w:id="224" w:name="_Toc117866338"/>
      <w:r w:rsidRPr="24088892">
        <w:lastRenderedPageBreak/>
        <w:t>Calidad en el desarrollo de software</w:t>
      </w:r>
      <w:bookmarkEnd w:id="218"/>
      <w:bookmarkEnd w:id="219"/>
      <w:bookmarkEnd w:id="220"/>
      <w:bookmarkEnd w:id="221"/>
      <w:bookmarkEnd w:id="222"/>
      <w:bookmarkEnd w:id="223"/>
      <w:bookmarkEnd w:id="224"/>
    </w:p>
    <w:p w14:paraId="6C01A7E9" w14:textId="7BFF0D21" w:rsidR="53732352" w:rsidRDefault="53732352" w:rsidP="53732352">
      <w:pPr>
        <w:spacing w:after="0"/>
        <w:rPr>
          <w:rFonts w:ascii="Daytona" w:eastAsia="Daytona" w:hAnsi="Daytona" w:cs="Daytona"/>
        </w:rPr>
      </w:pPr>
      <w:r w:rsidRPr="53732352">
        <w:rPr>
          <w:rFonts w:ascii="Daytona" w:eastAsia="Daytona" w:hAnsi="Daytona" w:cs="Daytona"/>
        </w:rPr>
        <w:t xml:space="preserve">Los costos excedidos, retrasos en la entrega, falta de cumplimiento de los compromisos, requerimientos no claros hacen que la percepción de nuestro cliente sea mala. </w:t>
      </w:r>
      <w:r w:rsidRPr="787D8444">
        <w:rPr>
          <w:rFonts w:ascii="Daytona" w:eastAsia="Daytona" w:hAnsi="Daytona" w:cs="Daytona"/>
        </w:rPr>
        <w:t>NO da calidad al SW</w:t>
      </w:r>
      <w:r w:rsidR="0D2F5263" w:rsidRPr="787D8444">
        <w:rPr>
          <w:rFonts w:ascii="Daytona" w:eastAsia="Daytona" w:hAnsi="Daytona" w:cs="Daytona"/>
        </w:rPr>
        <w:t xml:space="preserve"> (un proyecto con estos problemas es de mala calidad, por ende, el producto también lo será, ya que el proyecto es el medio que permite alcanzar el producto. Si el medio no tiene calidad, difícilmente se pueda lograr un producto </w:t>
      </w:r>
      <w:r w:rsidR="08A2199E" w:rsidRPr="787D8444">
        <w:rPr>
          <w:rFonts w:ascii="Daytona" w:eastAsia="Daytona" w:hAnsi="Daytona" w:cs="Daytona"/>
        </w:rPr>
        <w:t>de</w:t>
      </w:r>
      <w:r w:rsidR="0D2F5263" w:rsidRPr="787D8444">
        <w:rPr>
          <w:rFonts w:ascii="Daytona" w:eastAsia="Daytona" w:hAnsi="Daytona" w:cs="Daytona"/>
        </w:rPr>
        <w:t xml:space="preserve"> calidad)</w:t>
      </w:r>
      <w:r w:rsidRPr="787D8444">
        <w:rPr>
          <w:rFonts w:ascii="Daytona" w:eastAsia="Daytona" w:hAnsi="Daytona" w:cs="Daytona"/>
        </w:rPr>
        <w:t>.</w:t>
      </w:r>
    </w:p>
    <w:p w14:paraId="34E33645" w14:textId="6EF3C3FC" w:rsidR="53732352" w:rsidRDefault="53732352" w:rsidP="53732352">
      <w:pPr>
        <w:spacing w:after="0"/>
        <w:rPr>
          <w:rFonts w:ascii="Daytona" w:eastAsia="Daytona" w:hAnsi="Daytona" w:cs="Daytona"/>
        </w:rPr>
      </w:pPr>
    </w:p>
    <w:p w14:paraId="093BC08A" w14:textId="73A75579" w:rsidR="53732352" w:rsidRDefault="53732352" w:rsidP="53732352">
      <w:pPr>
        <w:spacing w:after="0"/>
        <w:rPr>
          <w:rFonts w:ascii="Daytona" w:eastAsia="Daytona" w:hAnsi="Daytona" w:cs="Daytona"/>
        </w:rPr>
      </w:pPr>
      <w:r w:rsidRPr="53732352">
        <w:rPr>
          <w:rFonts w:ascii="Daytona" w:eastAsia="Daytona" w:hAnsi="Daytona" w:cs="Daytona"/>
        </w:rPr>
        <w:t>Para que un SW sea de calidad debe satisfacer:</w:t>
      </w:r>
    </w:p>
    <w:p w14:paraId="1FD30B31" w14:textId="0EBC444B" w:rsidR="53732352" w:rsidRDefault="53732352" w:rsidP="001B65A5">
      <w:pPr>
        <w:pStyle w:val="Prrafodelista"/>
        <w:numPr>
          <w:ilvl w:val="0"/>
          <w:numId w:val="21"/>
        </w:numPr>
        <w:spacing w:after="0"/>
        <w:rPr>
          <w:rFonts w:ascii="Daytona" w:eastAsia="Daytona" w:hAnsi="Daytona" w:cs="Daytona"/>
        </w:rPr>
      </w:pPr>
      <w:r w:rsidRPr="53732352">
        <w:rPr>
          <w:rFonts w:ascii="Daytona" w:eastAsia="Daytona" w:hAnsi="Daytona" w:cs="Daytona"/>
        </w:rPr>
        <w:t>Las expectativas del cliente</w:t>
      </w:r>
    </w:p>
    <w:p w14:paraId="067C3C22" w14:textId="3221A475" w:rsidR="53732352" w:rsidRDefault="53732352" w:rsidP="001B65A5">
      <w:pPr>
        <w:pStyle w:val="Prrafodelista"/>
        <w:numPr>
          <w:ilvl w:val="0"/>
          <w:numId w:val="21"/>
        </w:numPr>
        <w:spacing w:after="0"/>
        <w:rPr>
          <w:rFonts w:ascii="Daytona" w:eastAsia="Daytona" w:hAnsi="Daytona" w:cs="Daytona"/>
        </w:rPr>
      </w:pPr>
      <w:r w:rsidRPr="53732352">
        <w:rPr>
          <w:rFonts w:ascii="Daytona" w:eastAsia="Daytona" w:hAnsi="Daytona" w:cs="Daytona"/>
        </w:rPr>
        <w:t>Las expectativas del usuario</w:t>
      </w:r>
    </w:p>
    <w:p w14:paraId="14947E32" w14:textId="0BCB31FF" w:rsidR="53732352" w:rsidRDefault="53732352" w:rsidP="001B65A5">
      <w:pPr>
        <w:pStyle w:val="Prrafodelista"/>
        <w:numPr>
          <w:ilvl w:val="0"/>
          <w:numId w:val="21"/>
        </w:numPr>
        <w:spacing w:after="0"/>
        <w:rPr>
          <w:rFonts w:ascii="Daytona" w:eastAsia="Daytona" w:hAnsi="Daytona" w:cs="Daytona"/>
        </w:rPr>
      </w:pPr>
      <w:r w:rsidRPr="53732352">
        <w:rPr>
          <w:rFonts w:ascii="Daytona" w:eastAsia="Daytona" w:hAnsi="Daytona" w:cs="Daytona"/>
        </w:rPr>
        <w:t>Las necesidades de la gerencia</w:t>
      </w:r>
    </w:p>
    <w:p w14:paraId="1863E53E" w14:textId="3C6B9EC5" w:rsidR="53732352" w:rsidRDefault="53732352" w:rsidP="001B65A5">
      <w:pPr>
        <w:pStyle w:val="Prrafodelista"/>
        <w:numPr>
          <w:ilvl w:val="0"/>
          <w:numId w:val="21"/>
        </w:numPr>
        <w:spacing w:after="0"/>
        <w:rPr>
          <w:rFonts w:ascii="Daytona" w:eastAsia="Daytona" w:hAnsi="Daytona" w:cs="Daytona"/>
        </w:rPr>
      </w:pPr>
      <w:r w:rsidRPr="53732352">
        <w:rPr>
          <w:rFonts w:ascii="Daytona" w:eastAsia="Daytona" w:hAnsi="Daytona" w:cs="Daytona"/>
        </w:rPr>
        <w:t>Las necesidades del equipo de desarrollo y mantenimiento</w:t>
      </w:r>
    </w:p>
    <w:p w14:paraId="78132C22" w14:textId="201229FF" w:rsidR="53732352" w:rsidRDefault="53732352" w:rsidP="001B65A5">
      <w:pPr>
        <w:pStyle w:val="Prrafodelista"/>
        <w:numPr>
          <w:ilvl w:val="0"/>
          <w:numId w:val="21"/>
        </w:numPr>
        <w:spacing w:after="0"/>
        <w:rPr>
          <w:rFonts w:ascii="Daytona" w:eastAsia="Daytona" w:hAnsi="Daytona" w:cs="Daytona"/>
        </w:rPr>
      </w:pPr>
      <w:r w:rsidRPr="53732352">
        <w:rPr>
          <w:rFonts w:ascii="Daytona" w:eastAsia="Daytona" w:hAnsi="Daytona" w:cs="Daytona"/>
        </w:rPr>
        <w:t>Las expectativas de otros interesados</w:t>
      </w:r>
    </w:p>
    <w:p w14:paraId="2F1DED81" w14:textId="71056FCE" w:rsidR="53732352" w:rsidRDefault="2352E096" w:rsidP="24088892">
      <w:pPr>
        <w:pStyle w:val="Estilo3"/>
      </w:pPr>
      <w:bookmarkStart w:id="225" w:name="_Toc257740822"/>
      <w:bookmarkStart w:id="226" w:name="_Toc1814705278"/>
      <w:bookmarkStart w:id="227" w:name="_Toc199854734"/>
      <w:bookmarkStart w:id="228" w:name="_Toc2098019319"/>
      <w:bookmarkStart w:id="229" w:name="_Toc117866067"/>
      <w:bookmarkStart w:id="230" w:name="_Toc165656790"/>
      <w:bookmarkStart w:id="231" w:name="_Toc117866339"/>
      <w:r>
        <w:t>Principios de calidad</w:t>
      </w:r>
      <w:bookmarkEnd w:id="225"/>
      <w:bookmarkEnd w:id="226"/>
      <w:bookmarkEnd w:id="227"/>
      <w:bookmarkEnd w:id="228"/>
      <w:bookmarkEnd w:id="229"/>
      <w:bookmarkEnd w:id="230"/>
      <w:bookmarkEnd w:id="231"/>
    </w:p>
    <w:p w14:paraId="11A548A9" w14:textId="245D25A5" w:rsidR="53732352" w:rsidRDefault="53732352" w:rsidP="001B65A5">
      <w:pPr>
        <w:pStyle w:val="Prrafodelista"/>
        <w:numPr>
          <w:ilvl w:val="0"/>
          <w:numId w:val="20"/>
        </w:numPr>
        <w:spacing w:after="0"/>
        <w:rPr>
          <w:rFonts w:ascii="Daytona" w:eastAsia="Daytona" w:hAnsi="Daytona" w:cs="Daytona"/>
        </w:rPr>
      </w:pPr>
      <w:r w:rsidRPr="53732352">
        <w:rPr>
          <w:rFonts w:ascii="Daytona" w:eastAsia="Daytona" w:hAnsi="Daytona" w:cs="Daytona"/>
        </w:rPr>
        <w:t>La calidad NO se inyecta, debe estar embebida: la calidad es algo que se concibe desde el momento cero</w:t>
      </w:r>
      <w:r w:rsidR="001625DA">
        <w:rPr>
          <w:rFonts w:ascii="Daytona" w:eastAsia="Daytona" w:hAnsi="Daytona" w:cs="Daytona"/>
        </w:rPr>
        <w:t xml:space="preserve">, </w:t>
      </w:r>
      <w:r w:rsidR="0042234E">
        <w:rPr>
          <w:rFonts w:ascii="Daytona" w:eastAsia="Daytona" w:hAnsi="Daytona" w:cs="Daytona"/>
        </w:rPr>
        <w:t>desde requerimientos en adelante</w:t>
      </w:r>
      <w:r w:rsidR="083B2267" w:rsidRPr="2390D1AA">
        <w:rPr>
          <w:rFonts w:ascii="Daytona" w:eastAsia="Daytona" w:hAnsi="Daytona" w:cs="Daytona"/>
        </w:rPr>
        <w:t>.</w:t>
      </w:r>
      <w:r w:rsidR="77AA12F6" w:rsidRPr="2390D1AA">
        <w:rPr>
          <w:rFonts w:ascii="Daytona" w:eastAsia="Daytona" w:hAnsi="Daytona" w:cs="Daytona"/>
        </w:rPr>
        <w:t xml:space="preserve"> Lo que se hace con el </w:t>
      </w:r>
      <w:proofErr w:type="spellStart"/>
      <w:r w:rsidR="77AA12F6" w:rsidRPr="2390D1AA">
        <w:rPr>
          <w:rFonts w:ascii="Daytona" w:eastAsia="Daytona" w:hAnsi="Daytona" w:cs="Daytona"/>
        </w:rPr>
        <w:t>testing</w:t>
      </w:r>
      <w:proofErr w:type="spellEnd"/>
      <w:r w:rsidR="77AA12F6" w:rsidRPr="2390D1AA">
        <w:rPr>
          <w:rFonts w:ascii="Daytona" w:eastAsia="Daytona" w:hAnsi="Daytona" w:cs="Daytona"/>
        </w:rPr>
        <w:t xml:space="preserve"> es controlarla</w:t>
      </w:r>
      <w:r w:rsidRPr="53732352">
        <w:rPr>
          <w:rFonts w:ascii="Daytona" w:eastAsia="Daytona" w:hAnsi="Daytona" w:cs="Daytona"/>
        </w:rPr>
        <w:t>.</w:t>
      </w:r>
    </w:p>
    <w:p w14:paraId="67860E3A" w14:textId="06DDEB8A" w:rsidR="53732352" w:rsidRDefault="53732352" w:rsidP="001B65A5">
      <w:pPr>
        <w:pStyle w:val="Prrafodelista"/>
        <w:numPr>
          <w:ilvl w:val="0"/>
          <w:numId w:val="20"/>
        </w:numPr>
        <w:spacing w:after="0"/>
        <w:rPr>
          <w:rFonts w:ascii="Daytona" w:eastAsia="Daytona" w:hAnsi="Daytona" w:cs="Daytona"/>
        </w:rPr>
      </w:pPr>
      <w:r w:rsidRPr="53732352">
        <w:rPr>
          <w:rFonts w:ascii="Daytona" w:eastAsia="Daytona" w:hAnsi="Daytona" w:cs="Daytona"/>
        </w:rPr>
        <w:t>Es una responsabilidad de todos.</w:t>
      </w:r>
    </w:p>
    <w:p w14:paraId="184D583D" w14:textId="6C202240" w:rsidR="53732352" w:rsidRDefault="53732352" w:rsidP="001B65A5">
      <w:pPr>
        <w:pStyle w:val="Prrafodelista"/>
        <w:numPr>
          <w:ilvl w:val="0"/>
          <w:numId w:val="20"/>
        </w:numPr>
        <w:spacing w:after="0"/>
        <w:rPr>
          <w:rFonts w:ascii="Daytona" w:eastAsia="Daytona" w:hAnsi="Daytona" w:cs="Daytona"/>
        </w:rPr>
      </w:pPr>
      <w:r w:rsidRPr="53732352">
        <w:rPr>
          <w:rFonts w:ascii="Daytona" w:eastAsia="Daytona" w:hAnsi="Daytona" w:cs="Daytona"/>
        </w:rPr>
        <w:t xml:space="preserve">Las personas son la clave para lograrlo: se hace mucho hincapié en la capacitación. “Si usted cree que la capacitación es cara entonces pruebe con la ignorancia” (alta frase para poner en el parcial). </w:t>
      </w:r>
    </w:p>
    <w:p w14:paraId="6830C492" w14:textId="705323FB" w:rsidR="53732352" w:rsidRDefault="53732352" w:rsidP="001B65A5">
      <w:pPr>
        <w:pStyle w:val="Prrafodelista"/>
        <w:numPr>
          <w:ilvl w:val="0"/>
          <w:numId w:val="20"/>
        </w:numPr>
        <w:spacing w:after="0"/>
        <w:rPr>
          <w:rFonts w:ascii="Daytona" w:eastAsia="Daytona" w:hAnsi="Daytona" w:cs="Daytona"/>
        </w:rPr>
      </w:pPr>
      <w:r w:rsidRPr="53732352">
        <w:rPr>
          <w:rFonts w:ascii="Daytona" w:eastAsia="Daytona" w:hAnsi="Daytona" w:cs="Daytona"/>
        </w:rPr>
        <w:t>Se necesita sponsor a nivel gerencial</w:t>
      </w:r>
      <w:r w:rsidR="647EC9A0" w:rsidRPr="4289E5FF">
        <w:rPr>
          <w:rFonts w:ascii="Daytona" w:eastAsia="Daytona" w:hAnsi="Daytona" w:cs="Daytona"/>
        </w:rPr>
        <w:t>, pero se puede empezar por uno</w:t>
      </w:r>
      <w:r w:rsidRPr="53732352">
        <w:rPr>
          <w:rFonts w:ascii="Daytona" w:eastAsia="Daytona" w:hAnsi="Daytona" w:cs="Daytona"/>
        </w:rPr>
        <w:t>.</w:t>
      </w:r>
    </w:p>
    <w:p w14:paraId="5EA7F5E1" w14:textId="0555229D" w:rsidR="53732352" w:rsidRDefault="53732352" w:rsidP="001B65A5">
      <w:pPr>
        <w:pStyle w:val="Prrafodelista"/>
        <w:numPr>
          <w:ilvl w:val="0"/>
          <w:numId w:val="20"/>
        </w:numPr>
        <w:spacing w:after="0"/>
        <w:rPr>
          <w:rFonts w:ascii="Daytona" w:eastAsia="Daytona" w:hAnsi="Daytona" w:cs="Daytona"/>
        </w:rPr>
      </w:pPr>
      <w:r w:rsidRPr="53732352">
        <w:rPr>
          <w:rFonts w:ascii="Daytona" w:eastAsia="Daytona" w:hAnsi="Daytona" w:cs="Daytona"/>
        </w:rPr>
        <w:t>Se debe liderar con el ejemplo.</w:t>
      </w:r>
    </w:p>
    <w:p w14:paraId="4B068D63" w14:textId="77B61479" w:rsidR="53732352" w:rsidRDefault="53732352" w:rsidP="001B65A5">
      <w:pPr>
        <w:pStyle w:val="Prrafodelista"/>
        <w:numPr>
          <w:ilvl w:val="0"/>
          <w:numId w:val="20"/>
        </w:numPr>
        <w:spacing w:after="0"/>
        <w:rPr>
          <w:rFonts w:ascii="Daytona" w:eastAsia="Daytona" w:hAnsi="Daytona" w:cs="Daytona"/>
        </w:rPr>
      </w:pPr>
      <w:r w:rsidRPr="53732352">
        <w:rPr>
          <w:rFonts w:ascii="Daytona" w:eastAsia="Daytona" w:hAnsi="Daytona" w:cs="Daytona"/>
        </w:rPr>
        <w:t>No se puede controlar lo que no se mide.</w:t>
      </w:r>
    </w:p>
    <w:p w14:paraId="0C13671C" w14:textId="2A7A009D" w:rsidR="53732352" w:rsidRDefault="083B2267" w:rsidP="001B65A5">
      <w:pPr>
        <w:pStyle w:val="Prrafodelista"/>
        <w:numPr>
          <w:ilvl w:val="0"/>
          <w:numId w:val="20"/>
        </w:numPr>
        <w:spacing w:after="0"/>
        <w:rPr>
          <w:rFonts w:ascii="Daytona" w:eastAsia="Daytona" w:hAnsi="Daytona" w:cs="Daytona"/>
        </w:rPr>
      </w:pPr>
      <w:r w:rsidRPr="2390D1AA">
        <w:rPr>
          <w:rFonts w:ascii="Daytona" w:eastAsia="Daytona" w:hAnsi="Daytona" w:cs="Daytona"/>
        </w:rPr>
        <w:t>Simplicidad</w:t>
      </w:r>
      <w:r w:rsidR="0E3A2F3B" w:rsidRPr="2390D1AA">
        <w:rPr>
          <w:rFonts w:ascii="Daytona" w:eastAsia="Daytona" w:hAnsi="Daytona" w:cs="Daytona"/>
        </w:rPr>
        <w:t>, empezar por lo básico</w:t>
      </w:r>
      <w:r w:rsidRPr="2390D1AA">
        <w:rPr>
          <w:rFonts w:ascii="Daytona" w:eastAsia="Daytona" w:hAnsi="Daytona" w:cs="Daytona"/>
        </w:rPr>
        <w:t>.</w:t>
      </w:r>
    </w:p>
    <w:p w14:paraId="7052F7B2" w14:textId="4909C87F" w:rsidR="53732352" w:rsidRDefault="53732352" w:rsidP="001B65A5">
      <w:pPr>
        <w:pStyle w:val="Prrafodelista"/>
        <w:numPr>
          <w:ilvl w:val="0"/>
          <w:numId w:val="20"/>
        </w:numPr>
        <w:spacing w:after="0"/>
        <w:rPr>
          <w:rFonts w:ascii="Daytona" w:eastAsia="Daytona" w:hAnsi="Daytona" w:cs="Daytona"/>
        </w:rPr>
      </w:pPr>
      <w:r w:rsidRPr="53732352">
        <w:rPr>
          <w:rFonts w:ascii="Daytona" w:eastAsia="Daytona" w:hAnsi="Daytona" w:cs="Daytona"/>
        </w:rPr>
        <w:t>Debe planificarse el aseguramiento de calidad.</w:t>
      </w:r>
    </w:p>
    <w:p w14:paraId="101767B9" w14:textId="08E617FE" w:rsidR="53732352" w:rsidRDefault="53732352" w:rsidP="001B65A5">
      <w:pPr>
        <w:pStyle w:val="Prrafodelista"/>
        <w:numPr>
          <w:ilvl w:val="0"/>
          <w:numId w:val="20"/>
        </w:numPr>
        <w:spacing w:after="0"/>
        <w:rPr>
          <w:rFonts w:ascii="Daytona" w:eastAsia="Daytona" w:hAnsi="Daytona" w:cs="Daytona"/>
        </w:rPr>
      </w:pPr>
      <w:r w:rsidRPr="53732352">
        <w:rPr>
          <w:rFonts w:ascii="Daytona" w:eastAsia="Daytona" w:hAnsi="Daytona" w:cs="Daytona"/>
        </w:rPr>
        <w:t>El aumento de las pruebas no aumenta la calidad.</w:t>
      </w:r>
    </w:p>
    <w:p w14:paraId="03D264B5" w14:textId="5740C67A" w:rsidR="53732352" w:rsidRDefault="53732352" w:rsidP="001B65A5">
      <w:pPr>
        <w:pStyle w:val="Prrafodelista"/>
        <w:numPr>
          <w:ilvl w:val="0"/>
          <w:numId w:val="20"/>
        </w:numPr>
        <w:spacing w:after="0"/>
        <w:rPr>
          <w:rFonts w:ascii="Daytona" w:eastAsia="Daytona" w:hAnsi="Daytona" w:cs="Daytona"/>
        </w:rPr>
      </w:pPr>
      <w:r w:rsidRPr="53732352">
        <w:rPr>
          <w:rFonts w:ascii="Daytona" w:eastAsia="Daytona" w:hAnsi="Daytona" w:cs="Daytona"/>
        </w:rPr>
        <w:t>Debe ser razonable para mi negocio.</w:t>
      </w:r>
    </w:p>
    <w:p w14:paraId="3C8EFF40" w14:textId="4151A102" w:rsidR="2573CDF3" w:rsidRDefault="2573CDF3" w:rsidP="001B65A5">
      <w:pPr>
        <w:pStyle w:val="Prrafodelista"/>
        <w:numPr>
          <w:ilvl w:val="0"/>
          <w:numId w:val="20"/>
        </w:numPr>
        <w:spacing w:after="0"/>
        <w:rPr>
          <w:rFonts w:ascii="Daytona" w:eastAsia="Daytona" w:hAnsi="Daytona" w:cs="Daytona"/>
        </w:rPr>
      </w:pPr>
      <w:r w:rsidRPr="787D8444">
        <w:rPr>
          <w:rFonts w:ascii="Daytona" w:eastAsia="Daytona" w:hAnsi="Daytona" w:cs="Daytona"/>
        </w:rPr>
        <w:t xml:space="preserve">Prevención mejor que corrección: </w:t>
      </w:r>
      <w:r w:rsidRPr="4289E5FF">
        <w:rPr>
          <w:rFonts w:ascii="Daytona" w:eastAsia="Daytona" w:hAnsi="Daytona" w:cs="Daytona"/>
        </w:rPr>
        <w:t>preven</w:t>
      </w:r>
      <w:r w:rsidR="6D36EB7C" w:rsidRPr="4289E5FF">
        <w:rPr>
          <w:rFonts w:ascii="Daytona" w:eastAsia="Daytona" w:hAnsi="Daytona" w:cs="Daytona"/>
        </w:rPr>
        <w:t>ir</w:t>
      </w:r>
      <w:r w:rsidRPr="787D8444">
        <w:rPr>
          <w:rFonts w:ascii="Daytona" w:eastAsia="Daytona" w:hAnsi="Daytona" w:cs="Daytona"/>
        </w:rPr>
        <w:t xml:space="preserve"> es menos costoso, ya que corregir demanda un costo muy alto asociado al retrabajo.</w:t>
      </w:r>
    </w:p>
    <w:p w14:paraId="3762F351" w14:textId="13790531" w:rsidR="53732352" w:rsidRDefault="53732352" w:rsidP="53732352">
      <w:pPr>
        <w:spacing w:after="0"/>
        <w:rPr>
          <w:rFonts w:ascii="Daytona" w:eastAsia="Daytona" w:hAnsi="Daytona" w:cs="Daytona"/>
        </w:rPr>
      </w:pPr>
    </w:p>
    <w:p w14:paraId="2976506E" w14:textId="65935DA2" w:rsidR="53732352" w:rsidRDefault="4AF9EAF3" w:rsidP="394C1707">
      <w:pPr>
        <w:spacing w:after="0"/>
        <w:rPr>
          <w:rFonts w:ascii="Daytona" w:eastAsia="Daytona" w:hAnsi="Daytona" w:cs="Daytona"/>
        </w:rPr>
      </w:pPr>
      <w:r w:rsidRPr="394C1707">
        <w:rPr>
          <w:rFonts w:ascii="Daytona" w:eastAsia="Daytona" w:hAnsi="Daytona" w:cs="Daytona"/>
        </w:rPr>
        <w:t>En la actualidad, el trabajo con calidad es fundamental en la producción del software ya que:</w:t>
      </w:r>
    </w:p>
    <w:p w14:paraId="149DA2EF" w14:textId="7AB47952" w:rsidR="53732352" w:rsidRDefault="4AF9EAF3" w:rsidP="394C1707">
      <w:pPr>
        <w:pStyle w:val="Prrafodelista"/>
        <w:numPr>
          <w:ilvl w:val="0"/>
          <w:numId w:val="3"/>
        </w:numPr>
        <w:spacing w:after="0"/>
      </w:pPr>
      <w:r w:rsidRPr="394C1707">
        <w:rPr>
          <w:rFonts w:ascii="Daytona" w:eastAsia="Daytona" w:hAnsi="Daytona" w:cs="Daytona"/>
        </w:rPr>
        <w:t xml:space="preserve">Es un aspecto competitivo, que permite sobrevivir en el mercado internacional. Las empresas certifican estándares de calidad </w:t>
      </w:r>
      <w:r w:rsidR="40BAFC91" w:rsidRPr="5ECE05F8">
        <w:rPr>
          <w:rFonts w:ascii="Daytona" w:eastAsia="Daytona" w:hAnsi="Daytona" w:cs="Daytona"/>
        </w:rPr>
        <w:t>(de proceso no de producto)</w:t>
      </w:r>
      <w:r w:rsidRPr="5ECE05F8">
        <w:rPr>
          <w:rFonts w:ascii="Daytona" w:eastAsia="Daytona" w:hAnsi="Daytona" w:cs="Daytona"/>
        </w:rPr>
        <w:t xml:space="preserve"> </w:t>
      </w:r>
      <w:r w:rsidRPr="394C1707">
        <w:rPr>
          <w:rFonts w:ascii="Daytona" w:eastAsia="Daytona" w:hAnsi="Daytona" w:cs="Daytona"/>
        </w:rPr>
        <w:t>para poder competir en el mismo. En otras palabras, la calidad es el sello de clase en el mundo de los negocios.</w:t>
      </w:r>
    </w:p>
    <w:p w14:paraId="25EAAD29" w14:textId="15F76D34" w:rsidR="53732352" w:rsidRDefault="4AF9EAF3" w:rsidP="394C1707">
      <w:pPr>
        <w:pStyle w:val="Prrafodelista"/>
        <w:numPr>
          <w:ilvl w:val="0"/>
          <w:numId w:val="3"/>
        </w:numPr>
        <w:spacing w:after="0"/>
      </w:pPr>
      <w:r w:rsidRPr="394C1707">
        <w:rPr>
          <w:rFonts w:ascii="Daytona" w:eastAsia="Daytona" w:hAnsi="Daytona" w:cs="Daytona"/>
        </w:rPr>
        <w:t>Retiene a los clientes e incrementa los beneficios. Siempre que hablamos de calidad, en el fondo nos referimos al cumplimiento de las expectativas del cliente en todos los sentidos.</w:t>
      </w:r>
    </w:p>
    <w:p w14:paraId="596C238C" w14:textId="17668A25" w:rsidR="53732352" w:rsidRDefault="4AF9EAF3" w:rsidP="394C1707">
      <w:pPr>
        <w:pStyle w:val="Prrafodelista"/>
        <w:numPr>
          <w:ilvl w:val="0"/>
          <w:numId w:val="3"/>
        </w:numPr>
        <w:spacing w:after="0"/>
      </w:pPr>
      <w:r w:rsidRPr="394C1707">
        <w:rPr>
          <w:rFonts w:ascii="Daytona" w:eastAsia="Daytona" w:hAnsi="Daytona" w:cs="Daytona"/>
        </w:rPr>
        <w:t>Determina un equilibrio del costo-efectividad. Trabajar con calidad reduce los costos y el retrabajo, ya que se asume que las fallas serán menores.</w:t>
      </w:r>
    </w:p>
    <w:p w14:paraId="47045C2C" w14:textId="2156BE77" w:rsidR="53732352" w:rsidRDefault="53732352" w:rsidP="394C1707">
      <w:pPr>
        <w:spacing w:after="0"/>
        <w:rPr>
          <w:rFonts w:ascii="Daytona" w:eastAsia="Daytona" w:hAnsi="Daytona" w:cs="Daytona"/>
        </w:rPr>
      </w:pPr>
    </w:p>
    <w:p w14:paraId="5800B2DC" w14:textId="4E9CF256" w:rsidR="53732352" w:rsidRDefault="53732352" w:rsidP="53732352">
      <w:pPr>
        <w:spacing w:after="0"/>
        <w:rPr>
          <w:rFonts w:ascii="Daytona" w:eastAsia="Daytona" w:hAnsi="Daytona" w:cs="Daytona"/>
        </w:rPr>
      </w:pPr>
      <w:r w:rsidRPr="53732352">
        <w:rPr>
          <w:rFonts w:ascii="Daytona" w:eastAsia="Daytona" w:hAnsi="Daytona" w:cs="Daytona"/>
        </w:rPr>
        <w:t xml:space="preserve">Las metodologías ágiles hablan constantemente de calidad de SW y como se asume que los equipos ya están capacitados y orientados a procesos de calidad. </w:t>
      </w:r>
    </w:p>
    <w:p w14:paraId="3C042C38" w14:textId="2D5232F9" w:rsidR="53732352" w:rsidRDefault="53732352" w:rsidP="53732352">
      <w:pPr>
        <w:spacing w:after="0"/>
        <w:rPr>
          <w:rFonts w:ascii="Daytona" w:eastAsia="Daytona" w:hAnsi="Daytona" w:cs="Daytona"/>
        </w:rPr>
      </w:pPr>
      <w:r w:rsidRPr="53732352">
        <w:rPr>
          <w:rFonts w:ascii="Daytona" w:eastAsia="Daytona" w:hAnsi="Daytona" w:cs="Daytona"/>
        </w:rPr>
        <w:t>La disciplina de Gestión de la Administración de Configuración nos da el contexto de base para poder trabajar con calidad.</w:t>
      </w:r>
    </w:p>
    <w:p w14:paraId="58CF111F" w14:textId="6D915A28" w:rsidR="53732352" w:rsidRDefault="53732352" w:rsidP="53732352">
      <w:pPr>
        <w:spacing w:after="0"/>
        <w:rPr>
          <w:rFonts w:ascii="Daytona" w:eastAsia="Daytona" w:hAnsi="Daytona" w:cs="Daytona"/>
        </w:rPr>
      </w:pPr>
    </w:p>
    <w:p w14:paraId="3C001087" w14:textId="71056FCE" w:rsidR="53732352" w:rsidRDefault="624D3903" w:rsidP="4E6D18C1">
      <w:pPr>
        <w:pStyle w:val="Estilo2"/>
      </w:pPr>
      <w:bookmarkStart w:id="232" w:name="_Toc1407014279"/>
      <w:bookmarkStart w:id="233" w:name="_Toc1613526458"/>
      <w:bookmarkStart w:id="234" w:name="_Toc1863420416"/>
      <w:bookmarkStart w:id="235" w:name="_Toc1548968471"/>
      <w:bookmarkStart w:id="236" w:name="_Toc117866068"/>
      <w:bookmarkStart w:id="237" w:name="_Toc765562316"/>
      <w:bookmarkStart w:id="238" w:name="_Toc117866340"/>
      <w:r>
        <w:t>Calidad Para Quién</w:t>
      </w:r>
      <w:bookmarkEnd w:id="232"/>
      <w:bookmarkEnd w:id="233"/>
      <w:bookmarkEnd w:id="234"/>
      <w:bookmarkEnd w:id="235"/>
      <w:bookmarkEnd w:id="236"/>
      <w:bookmarkEnd w:id="237"/>
      <w:bookmarkEnd w:id="238"/>
    </w:p>
    <w:p w14:paraId="4005BA94" w14:textId="24D08C40" w:rsidR="1B778A31" w:rsidRDefault="1B778A31" w:rsidP="2390D1AA">
      <w:pPr>
        <w:rPr>
          <w:rFonts w:ascii="Calibri" w:eastAsia="Calibri" w:hAnsi="Calibri" w:cs="Calibri"/>
        </w:rPr>
      </w:pPr>
      <w:r w:rsidRPr="2390D1AA">
        <w:rPr>
          <w:rFonts w:ascii="Daytona" w:eastAsia="Daytona" w:hAnsi="Daytona" w:cs="Daytona"/>
          <w:color w:val="000000" w:themeColor="text1"/>
        </w:rPr>
        <w:t>A la calidad se la puede analizar desde distintas perspectivas o visiones</w:t>
      </w:r>
    </w:p>
    <w:p w14:paraId="3D76AD27" w14:textId="3133C579" w:rsidR="53732352" w:rsidRDefault="624D3903" w:rsidP="4E6D18C1">
      <w:pPr>
        <w:spacing w:after="0"/>
        <w:jc w:val="center"/>
      </w:pPr>
      <w:r>
        <w:rPr>
          <w:noProof/>
        </w:rPr>
        <w:drawing>
          <wp:inline distT="0" distB="0" distL="0" distR="0" wp14:anchorId="031135BC" wp14:editId="4CAFF0A1">
            <wp:extent cx="3893662" cy="2733675"/>
            <wp:effectExtent l="0" t="0" r="0" b="0"/>
            <wp:docPr id="71652951" name="Picture 7165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52951"/>
                    <pic:cNvPicPr/>
                  </pic:nvPicPr>
                  <pic:blipFill>
                    <a:blip r:embed="rId13">
                      <a:extLst>
                        <a:ext uri="{28A0092B-C50C-407E-A947-70E740481C1C}">
                          <a14:useLocalDpi xmlns:a14="http://schemas.microsoft.com/office/drawing/2010/main" val="0"/>
                        </a:ext>
                      </a:extLst>
                    </a:blip>
                    <a:stretch>
                      <a:fillRect/>
                    </a:stretch>
                  </pic:blipFill>
                  <pic:spPr>
                    <a:xfrm>
                      <a:off x="0" y="0"/>
                      <a:ext cx="3893662" cy="2733675"/>
                    </a:xfrm>
                    <a:prstGeom prst="rect">
                      <a:avLst/>
                    </a:prstGeom>
                  </pic:spPr>
                </pic:pic>
              </a:graphicData>
            </a:graphic>
          </wp:inline>
        </w:drawing>
      </w:r>
    </w:p>
    <w:p w14:paraId="77673D14" w14:textId="70A9385D" w:rsidR="002E5BA3" w:rsidRDefault="002E5BA3" w:rsidP="001B65A5">
      <w:pPr>
        <w:pStyle w:val="Prrafodelista"/>
        <w:numPr>
          <w:ilvl w:val="0"/>
          <w:numId w:val="19"/>
        </w:numPr>
        <w:rPr>
          <w:rFonts w:ascii="Daytona" w:eastAsia="Daytona" w:hAnsi="Daytona" w:cs="Daytona"/>
        </w:rPr>
      </w:pPr>
      <w:r w:rsidRPr="1980E739">
        <w:rPr>
          <w:rFonts w:ascii="Daytona" w:eastAsia="Daytona" w:hAnsi="Daytona" w:cs="Daytona"/>
        </w:rPr>
        <w:t>Visión del producto: se ve si el producto satisface los requerimientos</w:t>
      </w:r>
      <w:r w:rsidR="00AB06E3">
        <w:rPr>
          <w:rFonts w:ascii="Daytona" w:eastAsia="Daytona" w:hAnsi="Daytona" w:cs="Daytona"/>
        </w:rPr>
        <w:t>.</w:t>
      </w:r>
    </w:p>
    <w:p w14:paraId="4E9F1177" w14:textId="65184F5B" w:rsidR="002E5BA3" w:rsidRDefault="002E5BA3" w:rsidP="001B65A5">
      <w:pPr>
        <w:pStyle w:val="Prrafodelista"/>
        <w:numPr>
          <w:ilvl w:val="0"/>
          <w:numId w:val="19"/>
        </w:numPr>
        <w:rPr>
          <w:rFonts w:ascii="Daytona" w:eastAsia="Daytona" w:hAnsi="Daytona" w:cs="Daytona"/>
        </w:rPr>
      </w:pPr>
      <w:r w:rsidRPr="1980E739">
        <w:rPr>
          <w:rFonts w:ascii="Daytona" w:eastAsia="Daytona" w:hAnsi="Daytona" w:cs="Daytona"/>
        </w:rPr>
        <w:t xml:space="preserve">Visión del proceso (o manufactura): se ve si el proceso </w:t>
      </w:r>
      <w:r w:rsidR="00AB06E3">
        <w:rPr>
          <w:rFonts w:ascii="Daytona" w:eastAsia="Daytona" w:hAnsi="Daytona" w:cs="Daytona"/>
        </w:rPr>
        <w:t xml:space="preserve">que hemos utilizado </w:t>
      </w:r>
      <w:r w:rsidRPr="1980E739">
        <w:rPr>
          <w:rFonts w:ascii="Daytona" w:eastAsia="Daytona" w:hAnsi="Daytona" w:cs="Daytona"/>
        </w:rPr>
        <w:t>es el adecuado para generar valor</w:t>
      </w:r>
      <w:r w:rsidR="00AB06E3">
        <w:rPr>
          <w:rFonts w:ascii="Daytona" w:eastAsia="Daytona" w:hAnsi="Daytona" w:cs="Daytona"/>
        </w:rPr>
        <w:t>.</w:t>
      </w:r>
    </w:p>
    <w:p w14:paraId="476DDCF8" w14:textId="0E33DF6B" w:rsidR="002E5BA3" w:rsidRDefault="002E5BA3" w:rsidP="001B65A5">
      <w:pPr>
        <w:pStyle w:val="Prrafodelista"/>
        <w:numPr>
          <w:ilvl w:val="0"/>
          <w:numId w:val="19"/>
        </w:numPr>
        <w:rPr>
          <w:rFonts w:ascii="Daytona" w:eastAsia="Daytona" w:hAnsi="Daytona" w:cs="Daytona"/>
        </w:rPr>
      </w:pPr>
      <w:r w:rsidRPr="1980E739">
        <w:rPr>
          <w:rFonts w:ascii="Daytona" w:eastAsia="Daytona" w:hAnsi="Daytona" w:cs="Daytona"/>
        </w:rPr>
        <w:t xml:space="preserve">Visión basada en el valor: se busca un equilibrio entre los costos </w:t>
      </w:r>
      <w:r w:rsidR="4BAAE481" w:rsidRPr="4722FEFB">
        <w:rPr>
          <w:rFonts w:ascii="Daytona" w:eastAsia="Daytona" w:hAnsi="Daytona" w:cs="Daytona"/>
        </w:rPr>
        <w:t xml:space="preserve">de hacer el producto </w:t>
      </w:r>
      <w:r w:rsidRPr="1980E739">
        <w:rPr>
          <w:rFonts w:ascii="Daytona" w:eastAsia="Daytona" w:hAnsi="Daytona" w:cs="Daytona"/>
        </w:rPr>
        <w:t>y los beneficios</w:t>
      </w:r>
      <w:r w:rsidR="00AB06E3">
        <w:rPr>
          <w:rFonts w:ascii="Daytona" w:eastAsia="Daytona" w:hAnsi="Daytona" w:cs="Daytona"/>
        </w:rPr>
        <w:t xml:space="preserve"> del produc</w:t>
      </w:r>
      <w:r w:rsidR="000B7F5C">
        <w:rPr>
          <w:rFonts w:ascii="Daytona" w:eastAsia="Daytona" w:hAnsi="Daytona" w:cs="Daytona"/>
        </w:rPr>
        <w:t>to.</w:t>
      </w:r>
      <w:r w:rsidR="65483881" w:rsidRPr="4D3F2A86">
        <w:rPr>
          <w:rFonts w:ascii="Daytona" w:eastAsia="Daytona" w:hAnsi="Daytona" w:cs="Daytona"/>
        </w:rPr>
        <w:t xml:space="preserve"> Si se puede tener retribución por lo que se está haciendo (uno de los causantes de una menor retribución son las malas estimaciones).</w:t>
      </w:r>
    </w:p>
    <w:p w14:paraId="5CC2EEA8" w14:textId="6BCF0F3E" w:rsidR="002E5BA3" w:rsidRDefault="72500E72" w:rsidP="001B65A5">
      <w:pPr>
        <w:pStyle w:val="Prrafodelista"/>
        <w:numPr>
          <w:ilvl w:val="0"/>
          <w:numId w:val="19"/>
        </w:numPr>
        <w:rPr>
          <w:rFonts w:ascii="Daytona" w:eastAsia="Daytona" w:hAnsi="Daytona" w:cs="Daytona"/>
        </w:rPr>
      </w:pPr>
      <w:r w:rsidRPr="2390D1AA">
        <w:rPr>
          <w:rFonts w:ascii="Daytona" w:eastAsia="Daytona" w:hAnsi="Daytona" w:cs="Daytona"/>
        </w:rPr>
        <w:t xml:space="preserve">Visión del usuario: La perspectiva con la que </w:t>
      </w:r>
      <w:r w:rsidR="58FC6852" w:rsidRPr="2390D1AA">
        <w:rPr>
          <w:rFonts w:ascii="Daytona" w:eastAsia="Daytona" w:hAnsi="Daytona" w:cs="Daytona"/>
        </w:rPr>
        <w:t>él</w:t>
      </w:r>
      <w:r w:rsidRPr="2390D1AA">
        <w:rPr>
          <w:rFonts w:ascii="Daytona" w:eastAsia="Daytona" w:hAnsi="Daytona" w:cs="Daytona"/>
        </w:rPr>
        <w:t xml:space="preserve"> va a valuar el producto y aceptarlo (o no)</w:t>
      </w:r>
      <w:r w:rsidR="2B4D432E" w:rsidRPr="2390D1AA">
        <w:rPr>
          <w:rFonts w:ascii="Daytona" w:eastAsia="Daytona" w:hAnsi="Daytona" w:cs="Daytona"/>
        </w:rPr>
        <w:t>. Es</w:t>
      </w:r>
      <w:r w:rsidR="178DDDDD" w:rsidRPr="2390D1AA">
        <w:rPr>
          <w:rFonts w:ascii="Daytona" w:eastAsia="Daytona" w:hAnsi="Daytona" w:cs="Daytona"/>
        </w:rPr>
        <w:t xml:space="preserve"> la más</w:t>
      </w:r>
      <w:r w:rsidR="2B4D432E" w:rsidRPr="2390D1AA">
        <w:rPr>
          <w:rFonts w:ascii="Daytona" w:eastAsia="Daytona" w:hAnsi="Daytona" w:cs="Daytona"/>
        </w:rPr>
        <w:t xml:space="preserve"> difícil porque no podemos saber </w:t>
      </w:r>
      <w:r w:rsidR="388F05A4" w:rsidRPr="2390D1AA">
        <w:rPr>
          <w:rFonts w:ascii="Daytona" w:eastAsia="Daytona" w:hAnsi="Daytona" w:cs="Daytona"/>
        </w:rPr>
        <w:t>qué</w:t>
      </w:r>
      <w:r w:rsidR="2B4D432E" w:rsidRPr="2390D1AA">
        <w:rPr>
          <w:rFonts w:ascii="Daytona" w:eastAsia="Daytona" w:hAnsi="Daytona" w:cs="Daytona"/>
        </w:rPr>
        <w:t xml:space="preserve"> es lo que se le pasa por la cabeza al usuario</w:t>
      </w:r>
      <w:r w:rsidR="2758C549" w:rsidRPr="776C4BF6">
        <w:rPr>
          <w:rFonts w:ascii="Daytona" w:eastAsia="Daytona" w:hAnsi="Daytona" w:cs="Daytona"/>
        </w:rPr>
        <w:t>, ni cuáles son sus expectativas</w:t>
      </w:r>
      <w:r w:rsidR="2B4D432E" w:rsidRPr="2390D1AA">
        <w:rPr>
          <w:rFonts w:ascii="Daytona" w:eastAsia="Daytona" w:hAnsi="Daytona" w:cs="Daytona"/>
        </w:rPr>
        <w:t>.</w:t>
      </w:r>
    </w:p>
    <w:p w14:paraId="3D4A97B2" w14:textId="7C0A68AC" w:rsidR="002E5BA3" w:rsidRPr="004E6A0B" w:rsidRDefault="002E5BA3" w:rsidP="001B65A5">
      <w:pPr>
        <w:pStyle w:val="Prrafodelista"/>
        <w:numPr>
          <w:ilvl w:val="0"/>
          <w:numId w:val="19"/>
        </w:numPr>
        <w:spacing w:after="0"/>
        <w:rPr>
          <w:rFonts w:ascii="Daytona" w:eastAsia="Daytona" w:hAnsi="Daytona" w:cs="Daytona"/>
        </w:rPr>
      </w:pPr>
      <w:r w:rsidRPr="1AA209B4">
        <w:rPr>
          <w:rFonts w:ascii="Daytona" w:eastAsia="Daytona" w:hAnsi="Daytona" w:cs="Daytona"/>
        </w:rPr>
        <w:t xml:space="preserve">Visión trascendental: es el motor que nos motiva e impulsa a seguir trabajando (por ejemplo, la visión trascendental de </w:t>
      </w:r>
      <w:proofErr w:type="spellStart"/>
      <w:r w:rsidRPr="1AA209B4">
        <w:rPr>
          <w:rFonts w:ascii="Daytona" w:eastAsia="Daytona" w:hAnsi="Daytona" w:cs="Daytona"/>
        </w:rPr>
        <w:t>Meles</w:t>
      </w:r>
      <w:proofErr w:type="spellEnd"/>
      <w:r w:rsidRPr="1AA209B4">
        <w:rPr>
          <w:rFonts w:ascii="Daytona" w:eastAsia="Daytona" w:hAnsi="Daytona" w:cs="Daytona"/>
        </w:rPr>
        <w:t xml:space="preserve"> es bajar los niveles de deserción de estudiantes, tratando de que llegue a 0. Por más que esto sea imposible es lo que la motiva)</w:t>
      </w:r>
      <w:r w:rsidR="004E6A0B" w:rsidRPr="1AA209B4">
        <w:rPr>
          <w:rFonts w:ascii="Daytona" w:eastAsia="Daytona" w:hAnsi="Daytona" w:cs="Daytona"/>
        </w:rPr>
        <w:t xml:space="preserve"> es una utopía</w:t>
      </w:r>
      <w:r w:rsidR="743AEDEC" w:rsidRPr="1AA209B4">
        <w:rPr>
          <w:rFonts w:ascii="Daytona" w:eastAsia="Daytona" w:hAnsi="Daytona" w:cs="Daytona"/>
        </w:rPr>
        <w:t xml:space="preserve"> (algo muy improbable)</w:t>
      </w:r>
      <w:r w:rsidR="004E6A0B" w:rsidRPr="1AA209B4">
        <w:rPr>
          <w:rFonts w:ascii="Daytona" w:eastAsia="Daytona" w:hAnsi="Daytona" w:cs="Daytona"/>
        </w:rPr>
        <w:t>. Lograr cosas más allá de lo que nos imaginamos. Es el motor que nos ayuda a avanzar a buscar que nuestro producto cambie vidas.</w:t>
      </w:r>
    </w:p>
    <w:p w14:paraId="0B3B2781" w14:textId="77777777" w:rsidR="002E5BA3" w:rsidRDefault="002E5BA3" w:rsidP="002E5BA3">
      <w:pPr>
        <w:pStyle w:val="Prrafodelista"/>
        <w:spacing w:after="0"/>
        <w:rPr>
          <w:rFonts w:ascii="Daytona" w:eastAsia="Daytona" w:hAnsi="Daytona" w:cs="Daytona"/>
        </w:rPr>
      </w:pPr>
    </w:p>
    <w:p w14:paraId="0C50AB65" w14:textId="650BF037" w:rsidR="53732352" w:rsidRDefault="624D3903" w:rsidP="4E6D18C1">
      <w:pPr>
        <w:spacing w:after="0"/>
        <w:jc w:val="center"/>
      </w:pPr>
      <w:r>
        <w:rPr>
          <w:noProof/>
        </w:rPr>
        <w:lastRenderedPageBreak/>
        <w:drawing>
          <wp:inline distT="0" distB="0" distL="0" distR="0" wp14:anchorId="7B7F051F" wp14:editId="19FFB77F">
            <wp:extent cx="4572000" cy="1933575"/>
            <wp:effectExtent l="0" t="0" r="0" b="0"/>
            <wp:docPr id="1257432669" name="Picture 125743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432669"/>
                    <pic:cNvPicPr/>
                  </pic:nvPicPr>
                  <pic:blipFill>
                    <a:blip r:embed="rId14">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69D280EF" w14:textId="0E23E431" w:rsidR="2390D1AA" w:rsidRDefault="2390D1AA" w:rsidP="2390D1AA">
      <w:pPr>
        <w:spacing w:after="0"/>
        <w:jc w:val="center"/>
      </w:pPr>
    </w:p>
    <w:p w14:paraId="0A0491FB" w14:textId="2BCFC952" w:rsidR="3288AD40" w:rsidRDefault="3288AD40" w:rsidP="1AA209B4">
      <w:pPr>
        <w:rPr>
          <w:rFonts w:ascii="Daytona" w:eastAsia="Daytona" w:hAnsi="Daytona" w:cs="Daytona"/>
        </w:rPr>
      </w:pPr>
      <w:r w:rsidRPr="1AA209B4">
        <w:rPr>
          <w:rFonts w:ascii="Daytona" w:eastAsia="Daytona" w:hAnsi="Daytona" w:cs="Daytona"/>
          <w:color w:val="000000" w:themeColor="text1"/>
        </w:rPr>
        <w:t>Hay que tratar de lograr un equilibrio entre calidad programada (la que fue planeada</w:t>
      </w:r>
      <w:r w:rsidR="30057D36" w:rsidRPr="1AA209B4">
        <w:rPr>
          <w:rFonts w:ascii="Daytona" w:eastAsia="Daytona" w:hAnsi="Daytona" w:cs="Daytona"/>
          <w:color w:val="000000" w:themeColor="text1"/>
        </w:rPr>
        <w:t>, y toda la calidad por encima es un desperdicio</w:t>
      </w:r>
      <w:r w:rsidRPr="1AA209B4">
        <w:rPr>
          <w:rFonts w:ascii="Daytona" w:eastAsia="Daytona" w:hAnsi="Daytona" w:cs="Daytona"/>
          <w:color w:val="000000" w:themeColor="text1"/>
        </w:rPr>
        <w:t>), calidad realizada (la que se obtuvo realmente) y calidad necesaria (la mínima para que el sistema funcione).</w:t>
      </w:r>
    </w:p>
    <w:p w14:paraId="7ECBFD43" w14:textId="5A6FF463" w:rsidR="53732352" w:rsidRDefault="53732352" w:rsidP="53732352">
      <w:pPr>
        <w:spacing w:after="0"/>
        <w:rPr>
          <w:rFonts w:ascii="Daytona" w:eastAsia="Daytona" w:hAnsi="Daytona" w:cs="Daytona"/>
        </w:rPr>
      </w:pPr>
      <w:r w:rsidRPr="53732352">
        <w:rPr>
          <w:rFonts w:ascii="Daytona" w:eastAsia="Daytona" w:hAnsi="Daytona" w:cs="Daytona"/>
        </w:rPr>
        <w:t>El gran desafío es lograr la integración de estas perspectivas de la calidad. La idea es que la intersección de las tres sea lo suficientemente grande como para cubrirlas, de lo contrario todo lo que hagamos por fuera de ellas es desperdicio.</w:t>
      </w:r>
    </w:p>
    <w:p w14:paraId="2658640D" w14:textId="3A1B3C4E" w:rsidR="2390D1AA" w:rsidRDefault="2390D1AA" w:rsidP="2390D1AA">
      <w:pPr>
        <w:spacing w:after="0"/>
        <w:rPr>
          <w:rFonts w:ascii="Daytona" w:eastAsia="Daytona" w:hAnsi="Daytona" w:cs="Daytona"/>
        </w:rPr>
      </w:pPr>
    </w:p>
    <w:p w14:paraId="14CD8077" w14:textId="71056FCE" w:rsidR="39815CF5" w:rsidRDefault="39815CF5" w:rsidP="4544C698">
      <w:pPr>
        <w:pStyle w:val="Estilo2"/>
      </w:pPr>
      <w:bookmarkStart w:id="239" w:name="_Toc590369213"/>
      <w:bookmarkStart w:id="240" w:name="_Toc117866069"/>
      <w:bookmarkStart w:id="241" w:name="_Toc1875218480"/>
      <w:bookmarkStart w:id="242" w:name="_Toc117866341"/>
      <w:r>
        <w:t>Calidad en el Software</w:t>
      </w:r>
      <w:bookmarkEnd w:id="239"/>
      <w:bookmarkEnd w:id="240"/>
      <w:bookmarkEnd w:id="241"/>
      <w:bookmarkEnd w:id="242"/>
    </w:p>
    <w:p w14:paraId="1DEA91FA" w14:textId="3A1B3C4E" w:rsidR="4544C698" w:rsidRDefault="4544C698" w:rsidP="4544C698">
      <w:pPr>
        <w:spacing w:after="0"/>
        <w:rPr>
          <w:rFonts w:ascii="Daytona" w:eastAsia="Daytona" w:hAnsi="Daytona" w:cs="Daytona"/>
        </w:rPr>
      </w:pPr>
    </w:p>
    <w:p w14:paraId="3E54A4CA" w14:textId="725B418E" w:rsidR="53732352" w:rsidRDefault="624D3903" w:rsidP="4E6D18C1">
      <w:pPr>
        <w:spacing w:after="0"/>
        <w:jc w:val="center"/>
      </w:pPr>
      <w:r>
        <w:rPr>
          <w:noProof/>
        </w:rPr>
        <w:drawing>
          <wp:inline distT="0" distB="0" distL="0" distR="0" wp14:anchorId="2E9E4D91" wp14:editId="4FA920C8">
            <wp:extent cx="4572000" cy="3352800"/>
            <wp:effectExtent l="0" t="0" r="0" b="0"/>
            <wp:docPr id="2079926205" name="Picture 207992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926205"/>
                    <pic:cNvPicPr/>
                  </pic:nvPicPr>
                  <pic:blipFill>
                    <a:blip r:embed="rId15">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762E28DF" w14:textId="7DF63A40" w:rsidR="53732352" w:rsidRDefault="53732352" w:rsidP="53732352">
      <w:pPr>
        <w:spacing w:after="0"/>
        <w:rPr>
          <w:rFonts w:ascii="Daytona" w:eastAsia="Daytona" w:hAnsi="Daytona" w:cs="Daytona"/>
        </w:rPr>
      </w:pPr>
      <w:r w:rsidRPr="53732352">
        <w:rPr>
          <w:rFonts w:ascii="Daytona" w:eastAsia="Daytona" w:hAnsi="Daytona" w:cs="Daytona"/>
        </w:rPr>
        <w:t xml:space="preserve">En el ámbito de SW la gente necesita definir un proceso para llevarlo a cabo. Ese proceso para crearlo en las organizaciones se basa en modelos para tomar de referencia. Una vez que esos modelos están incorporados, si quiero funcionar con mejora continua tengo modelos para mejorar esos procesos. También tenemos modelos de evaluación que ven el grado de adherencia del </w:t>
      </w:r>
      <w:r w:rsidRPr="53732352">
        <w:rPr>
          <w:rFonts w:ascii="Daytona" w:eastAsia="Daytona" w:hAnsi="Daytona" w:cs="Daytona"/>
        </w:rPr>
        <w:lastRenderedPageBreak/>
        <w:t>proceso al modelo que se tomó de referencia. Por ejemplo, si tomo la ISO 9001, si llamo a una auditoría de ISO esa auditoría debería decirte todas las diferencias que se tienen en ese proceso definido respecto de lo que tendrías que tener que ya está definido.</w:t>
      </w:r>
    </w:p>
    <w:p w14:paraId="5AE593F1" w14:textId="15A016CA" w:rsidR="53732352" w:rsidRDefault="53732352" w:rsidP="53732352">
      <w:pPr>
        <w:spacing w:after="0"/>
        <w:rPr>
          <w:rFonts w:ascii="Daytona" w:eastAsia="Daytona" w:hAnsi="Daytona" w:cs="Daytona"/>
        </w:rPr>
      </w:pPr>
      <w:r w:rsidRPr="53732352">
        <w:rPr>
          <w:rFonts w:ascii="Daytona" w:eastAsia="Daytona" w:hAnsi="Daytona" w:cs="Daytona"/>
        </w:rPr>
        <w:t>Los procesos se instancian en los proyectos. Los procesos son solo una indicación de cómo hacer las cosas, pero es el proyecto que al ejecutarse se insertan actividades para ir regulando si lo que estoy haciendo es lo que se había pensado. Tenemos las revisiones técnicas que se hacen entre pares</w:t>
      </w:r>
      <w:r w:rsidR="168EE902" w:rsidRPr="79703A05">
        <w:rPr>
          <w:rFonts w:ascii="Daytona" w:eastAsia="Daytona" w:hAnsi="Daytona" w:cs="Daytona"/>
        </w:rPr>
        <w:t>, alguien del equipo la realiza</w:t>
      </w:r>
      <w:r w:rsidRPr="53732352">
        <w:rPr>
          <w:rFonts w:ascii="Daytona" w:eastAsia="Daytona" w:hAnsi="Daytona" w:cs="Daytona"/>
        </w:rPr>
        <w:t xml:space="preserve"> (no se somete a la persona a evaluación sino el producto</w:t>
      </w:r>
      <w:r w:rsidR="4AE22EF2" w:rsidRPr="79703A05">
        <w:rPr>
          <w:rFonts w:ascii="Daytona" w:eastAsia="Daytona" w:hAnsi="Daytona" w:cs="Daytona"/>
        </w:rPr>
        <w:t>, se toma como base información y se busca mejorarlo. Se puede hacer sobre cualquier artefacto que queramos: requerimientos, etc.</w:t>
      </w:r>
      <w:r w:rsidRPr="79703A05">
        <w:rPr>
          <w:rFonts w:ascii="Daytona" w:eastAsia="Daytona" w:hAnsi="Daytona" w:cs="Daytona"/>
        </w:rPr>
        <w:t>).</w:t>
      </w:r>
      <w:r w:rsidRPr="53732352">
        <w:rPr>
          <w:rFonts w:ascii="Daytona" w:eastAsia="Daytona" w:hAnsi="Daytona" w:cs="Daytona"/>
        </w:rPr>
        <w:t xml:space="preserve"> Luego tenemos las auditorías que son realizadas por personas externas (ésta es una actividad que los empíricos están muy en contra porque creen que los equipos son capaces de reconocer y corregir por sí mismos, esto puede verse en la retrospectiva).</w:t>
      </w:r>
    </w:p>
    <w:p w14:paraId="0F86C13C" w14:textId="0A7086E6" w:rsidR="53732352" w:rsidRDefault="624D3903" w:rsidP="53732352">
      <w:pPr>
        <w:spacing w:after="0"/>
        <w:rPr>
          <w:rFonts w:ascii="Daytona" w:eastAsia="Daytona" w:hAnsi="Daytona" w:cs="Daytona"/>
        </w:rPr>
      </w:pPr>
      <w:r w:rsidRPr="4E6D18C1">
        <w:rPr>
          <w:rFonts w:ascii="Daytona" w:eastAsia="Daytona" w:hAnsi="Daytona" w:cs="Daytona"/>
        </w:rPr>
        <w:t xml:space="preserve">El producto que tengo que someter a evaluación es el que se va generando en el contexto del proyecto, por lo que tengo que insertar tareas para asegurar la calidad del producto. Ahí es donde aparecen varias técnicas como revisiones técnicas (realizado entre pares, con el propósito de detectar tempranamente el defecto), auditorías de configuración funcional (la que valida una versión de la línea base), auditorías de configuración física (la que verifica una versión de la línea base), </w:t>
      </w:r>
      <w:proofErr w:type="spellStart"/>
      <w:r w:rsidRPr="4E6D18C1">
        <w:rPr>
          <w:rFonts w:ascii="Daytona" w:eastAsia="Daytona" w:hAnsi="Daytona" w:cs="Daytona"/>
        </w:rPr>
        <w:t>testing</w:t>
      </w:r>
      <w:proofErr w:type="spellEnd"/>
      <w:r w:rsidRPr="4E6D18C1">
        <w:rPr>
          <w:rFonts w:ascii="Daytona" w:eastAsia="Daytona" w:hAnsi="Daytona" w:cs="Daytona"/>
        </w:rPr>
        <w:t xml:space="preserve"> (es para controlar la calidad cuando el producto ya está listo). </w:t>
      </w:r>
    </w:p>
    <w:p w14:paraId="5D397FAE" w14:textId="33E105C5" w:rsidR="4E6D18C1" w:rsidRDefault="4E6D18C1" w:rsidP="4E6D18C1">
      <w:pPr>
        <w:spacing w:after="0"/>
        <w:rPr>
          <w:rFonts w:ascii="Daytona" w:eastAsia="Daytona" w:hAnsi="Daytona" w:cs="Daytona"/>
        </w:rPr>
      </w:pPr>
    </w:p>
    <w:p w14:paraId="06880E59" w14:textId="1971A1BD" w:rsidR="53732352" w:rsidRDefault="53732352" w:rsidP="53732352">
      <w:pPr>
        <w:spacing w:after="0"/>
        <w:rPr>
          <w:rFonts w:ascii="Daytona" w:eastAsia="Daytona" w:hAnsi="Daytona" w:cs="Daytona"/>
        </w:rPr>
      </w:pPr>
      <w:r w:rsidRPr="53732352">
        <w:rPr>
          <w:rFonts w:ascii="Daytona" w:eastAsia="Daytona" w:hAnsi="Daytona" w:cs="Daytona"/>
        </w:rPr>
        <w:t xml:space="preserve">Las personas que trabajan con procesos definidos trabajan sobre la base de que el proceso </w:t>
      </w:r>
      <w:r w:rsidR="00E21D0C" w:rsidRPr="53732352">
        <w:rPr>
          <w:rFonts w:ascii="Daytona" w:eastAsia="Daytona" w:hAnsi="Daytona" w:cs="Daytona"/>
        </w:rPr>
        <w:t>debe</w:t>
      </w:r>
      <w:r w:rsidRPr="53732352">
        <w:rPr>
          <w:rFonts w:ascii="Daytona" w:eastAsia="Daytona" w:hAnsi="Daytona" w:cs="Daytona"/>
        </w:rPr>
        <w:t xml:space="preserve"> tener calidad y si la tiene y la gente en el contexto del proyecto lo respeta, como consecuencia el producto que se obtenga también tendrá calidad.</w:t>
      </w:r>
    </w:p>
    <w:p w14:paraId="07F284B3" w14:textId="13A2D836" w:rsidR="53732352" w:rsidRDefault="624D3903" w:rsidP="53732352">
      <w:pPr>
        <w:spacing w:after="0"/>
        <w:rPr>
          <w:rFonts w:ascii="Daytona" w:eastAsia="Daytona" w:hAnsi="Daytona" w:cs="Daytona"/>
        </w:rPr>
      </w:pPr>
      <w:r w:rsidRPr="4E6D18C1">
        <w:rPr>
          <w:rFonts w:ascii="Daytona" w:eastAsia="Daytona" w:hAnsi="Daytona" w:cs="Daytona"/>
        </w:rPr>
        <w:t>LA CALIDAD DEL PRODUCTO DEPENDE DE LA CALIDAD DEL PROCESO QUE SE UTILICE, esa es la filosofía de los definidos.</w:t>
      </w:r>
    </w:p>
    <w:p w14:paraId="7F6B62E2" w14:textId="564AD87A" w:rsidR="53732352" w:rsidRDefault="04A7EDC8" w:rsidP="53732352">
      <w:pPr>
        <w:spacing w:after="0"/>
        <w:rPr>
          <w:rFonts w:ascii="Daytona" w:eastAsia="Daytona" w:hAnsi="Daytona" w:cs="Daytona"/>
        </w:rPr>
      </w:pPr>
      <w:r w:rsidRPr="04A7EDC8">
        <w:rPr>
          <w:rFonts w:ascii="Daytona" w:eastAsia="Daytona" w:hAnsi="Daytona" w:cs="Daytona"/>
        </w:rPr>
        <w:t xml:space="preserve">En cambio, los empíricos dicen que la calidad del producto depende del equipo de trabajo. SIEMPRE QUE LAS PERSONAS HAGAN LO QUE TENGAN QUE HACER EL PRODUCTO TENDRÁ CALIDAD. </w:t>
      </w:r>
    </w:p>
    <w:p w14:paraId="60D8CD70" w14:textId="77777777" w:rsidR="56121811" w:rsidRDefault="56121811" w:rsidP="56121811">
      <w:pPr>
        <w:spacing w:after="0"/>
        <w:rPr>
          <w:rFonts w:ascii="Daytona" w:eastAsia="Daytona" w:hAnsi="Daytona" w:cs="Daytona"/>
        </w:rPr>
      </w:pPr>
    </w:p>
    <w:p w14:paraId="784E3872" w14:textId="77777777" w:rsidR="53732352" w:rsidRDefault="6021C8B8" w:rsidP="4722FEFB">
      <w:pPr>
        <w:spacing w:after="0"/>
        <w:rPr>
          <w:ins w:id="243" w:author="Usuario invitado" w:date="2022-10-25T17:14:00Z"/>
          <w:rFonts w:ascii="Daytona" w:eastAsia="Daytona" w:hAnsi="Daytona" w:cs="Daytona"/>
        </w:rPr>
      </w:pPr>
      <w:ins w:id="244" w:author="Usuario invitado" w:date="2022-10-25T17:14:00Z">
        <w:r w:rsidRPr="56121811">
          <w:rPr>
            <w:rFonts w:ascii="Daytona" w:eastAsia="Daytona" w:hAnsi="Daytona" w:cs="Daytona"/>
          </w:rPr>
          <w:t>Los modelos de calidad dicen: hace tu proceso de manera que tenga calidad para vos</w:t>
        </w:r>
      </w:ins>
      <w:r w:rsidR="7EE49A11" w:rsidRPr="56121811">
        <w:rPr>
          <w:rFonts w:ascii="Daytona" w:eastAsia="Daytona" w:hAnsi="Daytona" w:cs="Daytona"/>
        </w:rPr>
        <w:t xml:space="preserve"> (empresa)</w:t>
      </w:r>
      <w:ins w:id="245" w:author="Usuario invitado" w:date="2022-10-25T17:14:00Z">
        <w:r w:rsidRPr="56121811">
          <w:rPr>
            <w:rFonts w:ascii="Daytona" w:eastAsia="Daytona" w:hAnsi="Daytona" w:cs="Daytona"/>
          </w:rPr>
          <w:t>, pero este proceso debe ser compatible con lo que yo te digo (modelo de referencia)</w:t>
        </w:r>
      </w:ins>
    </w:p>
    <w:p w14:paraId="68860312" w14:textId="77777777" w:rsidR="56121811" w:rsidRDefault="53732352" w:rsidP="56121811">
      <w:pPr>
        <w:spacing w:after="0"/>
        <w:rPr>
          <w:rFonts w:ascii="Daytona" w:eastAsia="Daytona" w:hAnsi="Daytona" w:cs="Daytona"/>
        </w:rPr>
      </w:pPr>
      <w:ins w:id="246" w:author="Usuario invitado" w:date="2022-10-25T17:14:00Z">
        <w:r>
          <w:br/>
        </w:r>
      </w:ins>
    </w:p>
    <w:p w14:paraId="738399E7" w14:textId="0FA0B5FC" w:rsidR="53732352" w:rsidRDefault="6021C8B8" w:rsidP="4722FEFB">
      <w:pPr>
        <w:spacing w:after="0"/>
        <w:rPr>
          <w:ins w:id="247" w:author="Usuario invitado" w:date="2022-10-25T17:14:00Z"/>
          <w:rFonts w:ascii="Daytona" w:eastAsia="Daytona" w:hAnsi="Daytona" w:cs="Daytona"/>
        </w:rPr>
      </w:pPr>
      <w:ins w:id="248" w:author="Usuario invitado" w:date="2022-10-25T17:14:00Z">
        <w:r w:rsidRPr="56121811">
          <w:rPr>
            <w:rFonts w:ascii="Daytona" w:eastAsia="Daytona" w:hAnsi="Daytona" w:cs="Daytona"/>
          </w:rPr>
          <w:t>Los modelos de calidad dicen: hace tu proceso de manera que tenga calidad para vos</w:t>
        </w:r>
      </w:ins>
      <w:r w:rsidR="7EE49A11" w:rsidRPr="56121811">
        <w:rPr>
          <w:rFonts w:ascii="Daytona" w:eastAsia="Daytona" w:hAnsi="Daytona" w:cs="Daytona"/>
        </w:rPr>
        <w:t xml:space="preserve"> (empresa)</w:t>
      </w:r>
      <w:ins w:id="249" w:author="Usuario invitado" w:date="2022-10-25T17:14:00Z">
        <w:r w:rsidRPr="56121811">
          <w:rPr>
            <w:rFonts w:ascii="Daytona" w:eastAsia="Daytona" w:hAnsi="Daytona" w:cs="Daytona"/>
          </w:rPr>
          <w:t>, pero este proceso debe ser compatible con lo que yo te digo (modelo de referencia)</w:t>
        </w:r>
      </w:ins>
    </w:p>
    <w:p w14:paraId="628464EF" w14:textId="77777777" w:rsidR="53732352" w:rsidRDefault="53732352" w:rsidP="53732352">
      <w:pPr>
        <w:spacing w:after="0"/>
        <w:rPr>
          <w:rFonts w:ascii="Daytona" w:eastAsia="Daytona" w:hAnsi="Daytona" w:cs="Daytona"/>
        </w:rPr>
      </w:pPr>
      <w:ins w:id="250" w:author="Usuario invitado" w:date="2022-10-25T17:14:00Z">
        <w:r>
          <w:br/>
        </w:r>
      </w:ins>
    </w:p>
    <w:p w14:paraId="058B78A4" w14:textId="71056FCE" w:rsidR="53732352" w:rsidRDefault="624D3903" w:rsidP="4E6D18C1">
      <w:pPr>
        <w:pStyle w:val="Estilo2"/>
      </w:pPr>
      <w:bookmarkStart w:id="251" w:name="_Toc2143694727"/>
      <w:bookmarkStart w:id="252" w:name="_Toc261829411"/>
      <w:bookmarkStart w:id="253" w:name="_Toc255289212"/>
      <w:bookmarkStart w:id="254" w:name="_Toc999391799"/>
      <w:bookmarkStart w:id="255" w:name="_Toc117866070"/>
      <w:bookmarkStart w:id="256" w:name="_Toc907077173"/>
      <w:bookmarkStart w:id="257" w:name="_Toc117866342"/>
      <w:r>
        <w:t>Calidad Del Producto</w:t>
      </w:r>
      <w:bookmarkEnd w:id="251"/>
      <w:bookmarkEnd w:id="252"/>
      <w:bookmarkEnd w:id="253"/>
      <w:bookmarkEnd w:id="254"/>
      <w:bookmarkEnd w:id="255"/>
      <w:bookmarkEnd w:id="256"/>
      <w:bookmarkEnd w:id="257"/>
    </w:p>
    <w:p w14:paraId="5358EA2C" w14:textId="2355CDFC" w:rsidR="53732352" w:rsidRDefault="53732352" w:rsidP="53732352">
      <w:pPr>
        <w:spacing w:after="0"/>
        <w:rPr>
          <w:rFonts w:ascii="Daytona" w:eastAsia="Daytona" w:hAnsi="Daytona" w:cs="Daytona"/>
        </w:rPr>
      </w:pPr>
      <w:r w:rsidRPr="53732352">
        <w:rPr>
          <w:rFonts w:ascii="Daytona" w:eastAsia="Daytona" w:hAnsi="Daytona" w:cs="Daytona"/>
        </w:rPr>
        <w:t>No se puede sistematizar, no hay modelos para evaluar como una plantilla a todos los productos. Todos los modelos evalúan calidad de proceso, NO de producto.</w:t>
      </w:r>
    </w:p>
    <w:p w14:paraId="76ABEE94" w14:textId="23ECE372" w:rsidR="53732352" w:rsidRDefault="53732352" w:rsidP="53732352">
      <w:pPr>
        <w:spacing w:after="0"/>
        <w:rPr>
          <w:rFonts w:ascii="Daytona" w:eastAsia="Daytona" w:hAnsi="Daytona" w:cs="Daytona"/>
        </w:rPr>
      </w:pPr>
      <w:r w:rsidRPr="53732352">
        <w:rPr>
          <w:rFonts w:ascii="Daytona" w:eastAsia="Daytona" w:hAnsi="Daytona" w:cs="Daytona"/>
        </w:rPr>
        <w:t>Hay un modelo teórico que evalúa los productos (ISO 25010), pero no nada que lo haga individualmente.</w:t>
      </w:r>
    </w:p>
    <w:p w14:paraId="7C55AD2D" w14:textId="7271FFB9" w:rsidR="53732352" w:rsidRDefault="624D3903" w:rsidP="4E6D18C1">
      <w:pPr>
        <w:spacing w:after="0"/>
        <w:jc w:val="center"/>
      </w:pPr>
      <w:r>
        <w:rPr>
          <w:noProof/>
        </w:rPr>
        <w:lastRenderedPageBreak/>
        <w:drawing>
          <wp:inline distT="0" distB="0" distL="0" distR="0" wp14:anchorId="62C2FE5D" wp14:editId="243BCAF0">
            <wp:extent cx="4572000" cy="2381250"/>
            <wp:effectExtent l="0" t="0" r="0" b="0"/>
            <wp:docPr id="679095974" name="Picture 67909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095974"/>
                    <pic:cNvPicPr/>
                  </pic:nvPicPr>
                  <pic:blipFill>
                    <a:blip r:embed="rId16">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6F8AE2A1" w14:textId="6AA32443" w:rsidR="53732352" w:rsidRDefault="53732352" w:rsidP="53732352">
      <w:pPr>
        <w:spacing w:after="0"/>
        <w:rPr>
          <w:rFonts w:ascii="Daytona" w:eastAsia="Daytona" w:hAnsi="Daytona" w:cs="Daytona"/>
        </w:rPr>
      </w:pPr>
    </w:p>
    <w:p w14:paraId="55E783B4" w14:textId="71056FCE" w:rsidR="53732352" w:rsidRDefault="624D3903" w:rsidP="24088892">
      <w:pPr>
        <w:pStyle w:val="Estilo3"/>
        <w:rPr>
          <w:rFonts w:asciiTheme="majorHAnsi" w:eastAsiaTheme="majorEastAsia" w:hAnsiTheme="majorHAnsi" w:cstheme="majorBidi"/>
        </w:rPr>
      </w:pPr>
      <w:bookmarkStart w:id="258" w:name="_Toc242996280"/>
      <w:bookmarkStart w:id="259" w:name="_Toc782072048"/>
      <w:bookmarkStart w:id="260" w:name="_Toc875887449"/>
      <w:bookmarkStart w:id="261" w:name="_Toc295338666"/>
      <w:bookmarkStart w:id="262" w:name="_Toc117866071"/>
      <w:bookmarkStart w:id="263" w:name="_Toc1669593107"/>
      <w:bookmarkStart w:id="264" w:name="_Toc117866343"/>
      <w:r>
        <w:t xml:space="preserve">Modelo de </w:t>
      </w:r>
      <w:proofErr w:type="spellStart"/>
      <w:r>
        <w:t>Barbacci</w:t>
      </w:r>
      <w:proofErr w:type="spellEnd"/>
      <w:r>
        <w:t xml:space="preserve"> / SEI</w:t>
      </w:r>
      <w:bookmarkEnd w:id="258"/>
      <w:bookmarkEnd w:id="259"/>
      <w:bookmarkEnd w:id="260"/>
      <w:bookmarkEnd w:id="261"/>
      <w:bookmarkEnd w:id="262"/>
      <w:bookmarkEnd w:id="263"/>
      <w:bookmarkEnd w:id="264"/>
    </w:p>
    <w:p w14:paraId="10EA5CC5" w14:textId="1E0A79B0" w:rsidR="53732352" w:rsidRDefault="624D3903" w:rsidP="4E6D18C1">
      <w:pPr>
        <w:spacing w:after="0"/>
        <w:jc w:val="center"/>
      </w:pPr>
      <w:r>
        <w:rPr>
          <w:noProof/>
        </w:rPr>
        <w:drawing>
          <wp:inline distT="0" distB="0" distL="0" distR="0" wp14:anchorId="0A1C9E45" wp14:editId="0D290AA6">
            <wp:extent cx="4572000" cy="2428875"/>
            <wp:effectExtent l="0" t="0" r="0" b="0"/>
            <wp:docPr id="1226031914" name="Picture 122603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031914"/>
                    <pic:cNvPicPr/>
                  </pic:nvPicPr>
                  <pic:blipFill>
                    <a:blip r:embed="rId17">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6AC3063C" w14:textId="1E58B841" w:rsidR="53732352" w:rsidRDefault="53732352" w:rsidP="53732352">
      <w:pPr>
        <w:spacing w:after="0"/>
      </w:pPr>
      <w:r w:rsidRPr="53732352">
        <w:rPr>
          <w:rFonts w:ascii="Daytona" w:eastAsia="Daytona" w:hAnsi="Daytona" w:cs="Daytona"/>
        </w:rPr>
        <w:t xml:space="preserve">Busca el equilibrio entre la </w:t>
      </w:r>
      <w:proofErr w:type="spellStart"/>
      <w:r w:rsidRPr="53732352">
        <w:rPr>
          <w:rFonts w:ascii="Daytona" w:eastAsia="Daytona" w:hAnsi="Daytona" w:cs="Daytona"/>
        </w:rPr>
        <w:t>Perfomance</w:t>
      </w:r>
      <w:proofErr w:type="spellEnd"/>
      <w:r w:rsidRPr="53732352">
        <w:rPr>
          <w:rFonts w:ascii="Daytona" w:eastAsia="Daytona" w:hAnsi="Daytona" w:cs="Daytona"/>
        </w:rPr>
        <w:t>, la Confiabilidad y la Seguridad para evaluar la calidad del producto.</w:t>
      </w:r>
    </w:p>
    <w:p w14:paraId="3D9AE4D0" w14:textId="64A145DF" w:rsidR="53732352" w:rsidRDefault="53732352" w:rsidP="53732352">
      <w:pPr>
        <w:spacing w:after="0"/>
        <w:rPr>
          <w:rFonts w:ascii="Daytona" w:eastAsia="Daytona" w:hAnsi="Daytona" w:cs="Daytona"/>
        </w:rPr>
      </w:pPr>
    </w:p>
    <w:p w14:paraId="17DAFB6D" w14:textId="71056FCE" w:rsidR="53732352" w:rsidRDefault="624D3903" w:rsidP="24088892">
      <w:pPr>
        <w:pStyle w:val="Estilo3"/>
        <w:rPr>
          <w:rFonts w:asciiTheme="majorHAnsi" w:eastAsiaTheme="majorEastAsia" w:hAnsiTheme="majorHAnsi" w:cstheme="majorBidi"/>
        </w:rPr>
      </w:pPr>
      <w:bookmarkStart w:id="265" w:name="_Toc1864075793"/>
      <w:bookmarkStart w:id="266" w:name="_Toc295267905"/>
      <w:bookmarkStart w:id="267" w:name="_Toc1900675406"/>
      <w:bookmarkStart w:id="268" w:name="_Toc795678460"/>
      <w:bookmarkStart w:id="269" w:name="_Toc117866072"/>
      <w:bookmarkStart w:id="270" w:name="_Toc45874410"/>
      <w:bookmarkStart w:id="271" w:name="_Toc117866344"/>
      <w:r>
        <w:t xml:space="preserve">Calidad del SW </w:t>
      </w:r>
      <w:proofErr w:type="spellStart"/>
      <w:r>
        <w:t>Mccall</w:t>
      </w:r>
      <w:bookmarkEnd w:id="265"/>
      <w:bookmarkEnd w:id="266"/>
      <w:bookmarkEnd w:id="267"/>
      <w:bookmarkEnd w:id="268"/>
      <w:bookmarkEnd w:id="269"/>
      <w:bookmarkEnd w:id="270"/>
      <w:bookmarkEnd w:id="271"/>
      <w:proofErr w:type="spellEnd"/>
    </w:p>
    <w:p w14:paraId="334AFE64" w14:textId="7D240FAD" w:rsidR="53732352" w:rsidRDefault="53732352" w:rsidP="53732352">
      <w:pPr>
        <w:rPr>
          <w:rFonts w:ascii="Daytona" w:eastAsia="Daytona" w:hAnsi="Daytona" w:cs="Daytona"/>
        </w:rPr>
      </w:pPr>
      <w:r w:rsidRPr="53732352">
        <w:rPr>
          <w:rFonts w:ascii="Daytona" w:eastAsia="Daytona" w:hAnsi="Daytona" w:cs="Daytona"/>
        </w:rPr>
        <w:t>Tiene tres grandes agrupadores unos relacionados a la capacidad de verificación del producto (revisión del producto), otras con el producto en uso (operación del producto) y otras con los factores que influyen que el producto pueda crecer en el tiempo (transición del producto).</w:t>
      </w:r>
    </w:p>
    <w:p w14:paraId="36458B1A" w14:textId="07D1E639" w:rsidR="53732352" w:rsidRDefault="624D3903" w:rsidP="4E6D18C1">
      <w:pPr>
        <w:jc w:val="center"/>
      </w:pPr>
      <w:r>
        <w:rPr>
          <w:noProof/>
        </w:rPr>
        <w:lastRenderedPageBreak/>
        <w:drawing>
          <wp:inline distT="0" distB="0" distL="0" distR="0" wp14:anchorId="67EF9A03" wp14:editId="2E1AF430">
            <wp:extent cx="4572000" cy="2114550"/>
            <wp:effectExtent l="0" t="0" r="0" b="0"/>
            <wp:docPr id="1512562351" name="Picture 151256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56235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25051D95" w14:textId="0B0D805B" w:rsidR="53732352" w:rsidRDefault="53732352" w:rsidP="53732352">
      <w:pPr>
        <w:spacing w:after="0"/>
      </w:pPr>
    </w:p>
    <w:p w14:paraId="5E5948D7" w14:textId="71056FCE" w:rsidR="53732352" w:rsidRDefault="624D3903" w:rsidP="4E6D18C1">
      <w:pPr>
        <w:pStyle w:val="Estilo2"/>
        <w:rPr>
          <w:rFonts w:asciiTheme="majorHAnsi" w:eastAsiaTheme="majorEastAsia" w:hAnsiTheme="majorHAnsi" w:cstheme="majorBidi"/>
        </w:rPr>
      </w:pPr>
      <w:bookmarkStart w:id="272" w:name="_Toc263637699"/>
      <w:bookmarkStart w:id="273" w:name="_Toc482992257"/>
      <w:bookmarkStart w:id="274" w:name="_Toc2009932198"/>
      <w:bookmarkStart w:id="275" w:name="_Toc2061388213"/>
      <w:bookmarkStart w:id="276" w:name="_Toc117866073"/>
      <w:bookmarkStart w:id="277" w:name="_Toc1234460704"/>
      <w:bookmarkStart w:id="278" w:name="_Toc117866345"/>
      <w:r>
        <w:t>Importante con respecto a la calidad del SW</w:t>
      </w:r>
      <w:bookmarkEnd w:id="272"/>
      <w:bookmarkEnd w:id="273"/>
      <w:bookmarkEnd w:id="274"/>
      <w:bookmarkEnd w:id="275"/>
      <w:bookmarkEnd w:id="276"/>
      <w:bookmarkEnd w:id="277"/>
      <w:bookmarkEnd w:id="278"/>
    </w:p>
    <w:p w14:paraId="092E8CC3" w14:textId="52C8A0C2" w:rsidR="53732352" w:rsidRDefault="53732352" w:rsidP="53732352">
      <w:pPr>
        <w:rPr>
          <w:rFonts w:ascii="Daytona" w:eastAsia="Daytona" w:hAnsi="Daytona" w:cs="Daytona"/>
        </w:rPr>
      </w:pPr>
      <w:r w:rsidRPr="53732352">
        <w:rPr>
          <w:rFonts w:ascii="Daytona" w:eastAsia="Daytona" w:hAnsi="Daytona" w:cs="Daytona"/>
        </w:rPr>
        <w:t>El proceso es el ÚNICO factor controlable porque en definitiva la tecnología no la puedo controlar, las características del producto (lo que el cliente necesita) no lo puedo controlar y a las personas tampoco puedo controlarlas.</w:t>
      </w:r>
    </w:p>
    <w:p w14:paraId="13CD275B" w14:textId="0719C6E8" w:rsidR="53732352" w:rsidRDefault="624D3903" w:rsidP="4E6D18C1">
      <w:pPr>
        <w:jc w:val="center"/>
      </w:pPr>
      <w:r>
        <w:rPr>
          <w:noProof/>
        </w:rPr>
        <w:drawing>
          <wp:inline distT="0" distB="0" distL="0" distR="0" wp14:anchorId="0B00026E" wp14:editId="7455B592">
            <wp:extent cx="4572000" cy="2314575"/>
            <wp:effectExtent l="0" t="0" r="0" b="0"/>
            <wp:docPr id="905984932" name="Picture 90598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984932"/>
                    <pic:cNvPicPr/>
                  </pic:nvPicPr>
                  <pic:blipFill>
                    <a:blip r:embed="rId1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22693BAC" w14:textId="74DD3BB4" w:rsidR="7B0AD9EB" w:rsidRDefault="7B0AD9EB" w:rsidP="7CFE7AB1">
      <w:pPr>
        <w:jc w:val="center"/>
      </w:pPr>
    </w:p>
    <w:p w14:paraId="5348A310" w14:textId="225B55E2" w:rsidR="53732352" w:rsidRDefault="49EF56D1" w:rsidP="394C1707">
      <w:pPr>
        <w:rPr>
          <w:rFonts w:ascii="Daytona" w:eastAsia="Daytona" w:hAnsi="Daytona" w:cs="Daytona"/>
        </w:rPr>
      </w:pPr>
      <w:r w:rsidRPr="4E6D18C1">
        <w:rPr>
          <w:rFonts w:ascii="Daytona" w:eastAsia="Daytona" w:hAnsi="Daytona" w:cs="Daytona"/>
        </w:rPr>
        <w:t>Se aplica calidad en el producto y en el proceso. No se habla de aseguramiento de calidad en el proyecto, dado que esta se encuentra implícita por el hecho de que el proyecto implementa un proceso. Para garantizar la calidad se realizan auditorias.</w:t>
      </w:r>
      <w:r w:rsidR="754B6927">
        <w:br/>
      </w:r>
      <w:r w:rsidRPr="4E6D18C1">
        <w:rPr>
          <w:rFonts w:ascii="Daytona" w:eastAsia="Daytona" w:hAnsi="Daytona" w:cs="Daytona"/>
        </w:rPr>
        <w:t>La calidad del producto se realiza mediante actividades de revisiones técnicas y de auditorías. Estas son las herramientas principales para el seguimiento.</w:t>
      </w:r>
    </w:p>
    <w:p w14:paraId="1ADA1711" w14:textId="195ED061" w:rsidR="12DC531C" w:rsidRDefault="12DC531C" w:rsidP="39E38844">
      <w:pPr>
        <w:rPr>
          <w:rFonts w:ascii="Daytona" w:eastAsia="Daytona" w:hAnsi="Daytona" w:cs="Daytona"/>
        </w:rPr>
      </w:pPr>
      <w:r w:rsidRPr="2696BFD7">
        <w:rPr>
          <w:rFonts w:ascii="Daytona" w:eastAsia="Daytona" w:hAnsi="Daytona" w:cs="Daytona"/>
        </w:rPr>
        <w:t>Para obtener calidad en el producto</w:t>
      </w:r>
      <w:r w:rsidRPr="2E7B5FFF">
        <w:rPr>
          <w:rFonts w:ascii="Daytona" w:eastAsia="Daytona" w:hAnsi="Daytona" w:cs="Daytona"/>
        </w:rPr>
        <w:t xml:space="preserve"> se debe definir </w:t>
      </w:r>
      <w:r w:rsidRPr="08128C48">
        <w:rPr>
          <w:rFonts w:ascii="Daytona" w:eastAsia="Daytona" w:hAnsi="Daytona" w:cs="Daytona"/>
        </w:rPr>
        <w:t>un proceso</w:t>
      </w:r>
      <w:r w:rsidR="50CE3743" w:rsidRPr="08128C48">
        <w:rPr>
          <w:rFonts w:ascii="Daytona" w:eastAsia="Daytona" w:hAnsi="Daytona" w:cs="Daytona"/>
        </w:rPr>
        <w:t xml:space="preserve"> </w:t>
      </w:r>
      <w:r w:rsidR="197B8B42" w:rsidRPr="058D1B26">
        <w:rPr>
          <w:rFonts w:ascii="Daytona" w:eastAsia="Daytona" w:hAnsi="Daytona" w:cs="Daytona"/>
        </w:rPr>
        <w:t xml:space="preserve">que </w:t>
      </w:r>
      <w:r w:rsidR="50CE3743" w:rsidRPr="08128C48">
        <w:rPr>
          <w:rFonts w:ascii="Daytona" w:eastAsia="Daytona" w:hAnsi="Daytona" w:cs="Daytona"/>
        </w:rPr>
        <w:t>debe ser conocido por todos los involucrados en el equipo</w:t>
      </w:r>
      <w:r w:rsidR="50CE3743" w:rsidRPr="5A87EB67">
        <w:rPr>
          <w:rFonts w:ascii="Daytona" w:eastAsia="Daytona" w:hAnsi="Daytona" w:cs="Daytona"/>
        </w:rPr>
        <w:t>, donde además de tener tareas técnicas (requisitos,</w:t>
      </w:r>
      <w:r w:rsidR="50CE3743" w:rsidRPr="223FF332">
        <w:rPr>
          <w:rFonts w:ascii="Daytona" w:eastAsia="Daytona" w:hAnsi="Daytona" w:cs="Daytona"/>
        </w:rPr>
        <w:t xml:space="preserve"> análisis, diseño, </w:t>
      </w:r>
      <w:proofErr w:type="spellStart"/>
      <w:r w:rsidR="50CE3743" w:rsidRPr="223FF332">
        <w:rPr>
          <w:rFonts w:ascii="Daytona" w:eastAsia="Daytona" w:hAnsi="Daytona" w:cs="Daytona"/>
        </w:rPr>
        <w:t>etc</w:t>
      </w:r>
      <w:proofErr w:type="spellEnd"/>
      <w:r w:rsidR="50CE3743" w:rsidRPr="223FF332">
        <w:rPr>
          <w:rFonts w:ascii="Daytona" w:eastAsia="Daytona" w:hAnsi="Daytona" w:cs="Daytona"/>
        </w:rPr>
        <w:t xml:space="preserve">) se </w:t>
      </w:r>
      <w:r w:rsidR="50CE3743" w:rsidRPr="1D53BE59">
        <w:rPr>
          <w:rFonts w:ascii="Daytona" w:eastAsia="Daytona" w:hAnsi="Daytona" w:cs="Daytona"/>
        </w:rPr>
        <w:t>incorporan disciplinas transversales</w:t>
      </w:r>
      <w:r w:rsidR="50CE3743" w:rsidRPr="223FF332">
        <w:rPr>
          <w:rFonts w:ascii="Daytona" w:eastAsia="Daytona" w:hAnsi="Daytona" w:cs="Daytona"/>
        </w:rPr>
        <w:t xml:space="preserve"> </w:t>
      </w:r>
      <w:r w:rsidR="25E70512" w:rsidRPr="6C94A4DF">
        <w:rPr>
          <w:rFonts w:ascii="Daytona" w:eastAsia="Daytona" w:hAnsi="Daytona" w:cs="Daytona"/>
        </w:rPr>
        <w:t xml:space="preserve">como SCM, QA, </w:t>
      </w:r>
      <w:r w:rsidR="25E70512" w:rsidRPr="6CF756B7">
        <w:rPr>
          <w:rFonts w:ascii="Daytona" w:eastAsia="Daytona" w:hAnsi="Daytona" w:cs="Daytona"/>
        </w:rPr>
        <w:t>Planificación de Proyectos y su Seguimiento.</w:t>
      </w:r>
    </w:p>
    <w:p w14:paraId="72ABCA9F" w14:textId="7B600D41" w:rsidR="53732352" w:rsidRDefault="754B6927" w:rsidP="394C1707">
      <w:pPr>
        <w:rPr>
          <w:rFonts w:ascii="Daytona" w:eastAsia="Daytona" w:hAnsi="Daytona" w:cs="Daytona"/>
        </w:rPr>
      </w:pPr>
      <w:r w:rsidRPr="394C1707">
        <w:rPr>
          <w:rFonts w:ascii="Daytona" w:eastAsia="Daytona" w:hAnsi="Daytona" w:cs="Daytona"/>
        </w:rPr>
        <w:t>Objetivos</w:t>
      </w:r>
      <w:r w:rsidR="63F6F01A" w:rsidRPr="1C44084B">
        <w:rPr>
          <w:rFonts w:ascii="Daytona" w:eastAsia="Daytona" w:hAnsi="Daytona" w:cs="Daytona"/>
        </w:rPr>
        <w:t xml:space="preserve"> de QA:</w:t>
      </w:r>
    </w:p>
    <w:p w14:paraId="79E38FAC" w14:textId="5B98C1C2" w:rsidR="53732352" w:rsidRDefault="754B6927" w:rsidP="394C1707">
      <w:pPr>
        <w:pStyle w:val="Prrafodelista"/>
        <w:numPr>
          <w:ilvl w:val="0"/>
          <w:numId w:val="2"/>
        </w:numPr>
        <w:rPr>
          <w:rFonts w:ascii="Daytona" w:eastAsia="Daytona" w:hAnsi="Daytona" w:cs="Daytona"/>
        </w:rPr>
      </w:pPr>
      <w:r w:rsidRPr="394C1707">
        <w:rPr>
          <w:rFonts w:ascii="Daytona" w:eastAsia="Daytona" w:hAnsi="Daytona" w:cs="Daytona"/>
        </w:rPr>
        <w:lastRenderedPageBreak/>
        <w:t>Realizar los controles apropiados del software y de su proceso de desarrollo.</w:t>
      </w:r>
    </w:p>
    <w:p w14:paraId="699EECCD" w14:textId="4DADA41E" w:rsidR="53732352" w:rsidRDefault="754B6927" w:rsidP="394C1707">
      <w:pPr>
        <w:pStyle w:val="Prrafodelista"/>
        <w:numPr>
          <w:ilvl w:val="0"/>
          <w:numId w:val="2"/>
        </w:numPr>
        <w:rPr>
          <w:rFonts w:ascii="Daytona" w:eastAsia="Daytona" w:hAnsi="Daytona" w:cs="Daytona"/>
        </w:rPr>
      </w:pPr>
      <w:r w:rsidRPr="394C1707">
        <w:rPr>
          <w:rFonts w:ascii="Daytona" w:eastAsia="Daytona" w:hAnsi="Daytona" w:cs="Daytona"/>
        </w:rPr>
        <w:t>Asegurar el cumplimiento de los estándares y procedimientos para el software y el proceso.</w:t>
      </w:r>
    </w:p>
    <w:p w14:paraId="09D0823E" w14:textId="491B8C69" w:rsidR="53732352" w:rsidRDefault="49EF56D1" w:rsidP="4E6D18C1">
      <w:pPr>
        <w:pStyle w:val="Prrafodelista"/>
        <w:numPr>
          <w:ilvl w:val="0"/>
          <w:numId w:val="2"/>
        </w:numPr>
        <w:rPr>
          <w:rFonts w:ascii="Daytona" w:eastAsia="Daytona" w:hAnsi="Daytona" w:cs="Daytona"/>
        </w:rPr>
      </w:pPr>
      <w:r w:rsidRPr="4E6D18C1">
        <w:rPr>
          <w:rFonts w:ascii="Daytona" w:eastAsia="Daytona" w:hAnsi="Daytona" w:cs="Daytona"/>
        </w:rPr>
        <w:t>Asegurar que los defectos en el producto, proceso o estándares son informados a la gerencia para que puedan ser solucionados.</w:t>
      </w:r>
    </w:p>
    <w:p w14:paraId="6291DFD4" w14:textId="71056FCE" w:rsidR="7AD5D2C4" w:rsidRDefault="7AD5D2C4" w:rsidP="22A6E4FD">
      <w:pPr>
        <w:pStyle w:val="Estilo2"/>
      </w:pPr>
      <w:bookmarkStart w:id="279" w:name="_Toc472146511"/>
      <w:bookmarkStart w:id="280" w:name="_Toc117866074"/>
      <w:bookmarkStart w:id="281" w:name="_Toc1731230066"/>
      <w:bookmarkStart w:id="282" w:name="_Toc117866346"/>
      <w:r>
        <w:t>Estándares Gestión de Calidad del Software:</w:t>
      </w:r>
      <w:bookmarkEnd w:id="279"/>
      <w:bookmarkEnd w:id="280"/>
      <w:bookmarkEnd w:id="281"/>
      <w:bookmarkEnd w:id="282"/>
    </w:p>
    <w:p w14:paraId="67D934D5" w14:textId="71056FCE" w:rsidR="4690DD5A" w:rsidRDefault="4690DD5A" w:rsidP="22A6E4FD">
      <w:pPr>
        <w:pStyle w:val="Estilo2"/>
        <w:ind w:left="708"/>
      </w:pPr>
      <w:bookmarkStart w:id="283" w:name="_Toc704535336"/>
      <w:bookmarkStart w:id="284" w:name="_Toc117866075"/>
      <w:bookmarkStart w:id="285" w:name="_Toc1831929298"/>
      <w:bookmarkStart w:id="286" w:name="_Toc117866347"/>
      <w:r>
        <w:t>Estándares de Producto</w:t>
      </w:r>
      <w:bookmarkEnd w:id="283"/>
      <w:bookmarkEnd w:id="284"/>
      <w:bookmarkEnd w:id="285"/>
      <w:bookmarkEnd w:id="286"/>
    </w:p>
    <w:p w14:paraId="1B2C298F" w14:textId="711E4F90" w:rsidR="4690DD5A" w:rsidRDefault="4690DD5A" w:rsidP="22A6E4FD">
      <w:pPr>
        <w:ind w:left="708"/>
        <w:rPr>
          <w:rFonts w:ascii="Daytona" w:eastAsia="Daytona" w:hAnsi="Daytona" w:cs="Daytona"/>
        </w:rPr>
      </w:pPr>
      <w:r w:rsidRPr="787D8444">
        <w:rPr>
          <w:rFonts w:ascii="Daytona" w:eastAsia="Daytona" w:hAnsi="Daytona" w:cs="Daytona"/>
        </w:rPr>
        <w:t xml:space="preserve">Definen las características que todos los componentes </w:t>
      </w:r>
      <w:r w:rsidR="619CB378" w:rsidRPr="787D8444">
        <w:rPr>
          <w:rFonts w:ascii="Daytona" w:eastAsia="Daytona" w:hAnsi="Daytona" w:cs="Daytona"/>
        </w:rPr>
        <w:t xml:space="preserve">del producto </w:t>
      </w:r>
      <w:r w:rsidRPr="787D8444">
        <w:rPr>
          <w:rFonts w:ascii="Daytona" w:eastAsia="Daytona" w:hAnsi="Daytona" w:cs="Daytona"/>
        </w:rPr>
        <w:t>deberían exhibir</w:t>
      </w:r>
      <w:r w:rsidR="1904F767" w:rsidRPr="787D8444">
        <w:rPr>
          <w:rFonts w:ascii="Daytona" w:eastAsia="Daytona" w:hAnsi="Daytona" w:cs="Daytona"/>
        </w:rPr>
        <w:t>. Por ejemplo: estilos/buenas prácticas de programación</w:t>
      </w:r>
      <w:r w:rsidR="68129081" w:rsidRPr="3BDAD62D">
        <w:rPr>
          <w:rFonts w:ascii="Daytona" w:eastAsia="Daytona" w:hAnsi="Daytona" w:cs="Daytona"/>
        </w:rPr>
        <w:t>, estándares de documentación.</w:t>
      </w:r>
    </w:p>
    <w:p w14:paraId="5B06A45C" w14:textId="71056FCE" w:rsidR="6B1E96FC" w:rsidRDefault="6B1E96FC" w:rsidP="22A6E4FD">
      <w:pPr>
        <w:pStyle w:val="Estilo2"/>
        <w:ind w:left="708"/>
      </w:pPr>
      <w:bookmarkStart w:id="287" w:name="_Toc2031226501"/>
      <w:bookmarkStart w:id="288" w:name="_Toc117866076"/>
      <w:bookmarkStart w:id="289" w:name="_Toc432047798"/>
      <w:bookmarkStart w:id="290" w:name="_Toc117866348"/>
      <w:r>
        <w:t>Estándares de Proceso</w:t>
      </w:r>
      <w:bookmarkEnd w:id="287"/>
      <w:bookmarkEnd w:id="288"/>
      <w:bookmarkEnd w:id="289"/>
      <w:bookmarkEnd w:id="290"/>
    </w:p>
    <w:p w14:paraId="5DA2B15C" w14:textId="431FA379" w:rsidR="6B1E96FC" w:rsidRDefault="6B1E96FC" w:rsidP="22A6E4FD">
      <w:pPr>
        <w:ind w:left="708"/>
      </w:pPr>
      <w:r w:rsidRPr="22A6E4FD">
        <w:rPr>
          <w:rFonts w:ascii="Daytona" w:eastAsia="Daytona" w:hAnsi="Daytona" w:cs="Daytona"/>
        </w:rPr>
        <w:t>Establecen los procesos que deben seguirse durante el desarrollo, por ejemplo: incluyen definiciones de requerimientos, diseño, validación, etc.</w:t>
      </w:r>
      <w:r w:rsidR="52F5F6E7" w:rsidRPr="18301EA9">
        <w:rPr>
          <w:rFonts w:ascii="Daytona" w:eastAsia="Daytona" w:hAnsi="Daytona" w:cs="Daytona"/>
        </w:rPr>
        <w:t xml:space="preserve"> </w:t>
      </w:r>
      <w:r w:rsidR="52F5F6E7" w:rsidRPr="0A1D992B">
        <w:rPr>
          <w:rFonts w:ascii="Daytona" w:eastAsia="Daytona" w:hAnsi="Daytona" w:cs="Daytona"/>
        </w:rPr>
        <w:t>Definen como deben ser implementados los procesos de software.</w:t>
      </w:r>
    </w:p>
    <w:p w14:paraId="71DB6505" w14:textId="3C8CAFF2" w:rsidR="22A6E4FD" w:rsidRDefault="22A6E4FD" w:rsidP="22A6E4FD">
      <w:pPr>
        <w:rPr>
          <w:rFonts w:ascii="Daytona" w:eastAsia="Daytona" w:hAnsi="Daytona" w:cs="Daytona"/>
        </w:rPr>
      </w:pPr>
    </w:p>
    <w:p w14:paraId="315F15EE" w14:textId="71056FCE" w:rsidR="53732352" w:rsidRDefault="624D3903" w:rsidP="4E6D18C1">
      <w:pPr>
        <w:pStyle w:val="Estilo2"/>
        <w:rPr>
          <w:rFonts w:asciiTheme="majorHAnsi" w:eastAsiaTheme="majorEastAsia" w:hAnsiTheme="majorHAnsi" w:cstheme="majorBidi"/>
        </w:rPr>
      </w:pPr>
      <w:bookmarkStart w:id="291" w:name="_Toc374066936"/>
      <w:bookmarkStart w:id="292" w:name="_Toc1334175746"/>
      <w:bookmarkStart w:id="293" w:name="_Toc1343070608"/>
      <w:bookmarkStart w:id="294" w:name="_Toc1217697104"/>
      <w:bookmarkStart w:id="295" w:name="_Toc117866077"/>
      <w:bookmarkStart w:id="296" w:name="_Toc679624337"/>
      <w:bookmarkStart w:id="297" w:name="_Toc117866349"/>
      <w:r>
        <w:t>Proceso de SW</w:t>
      </w:r>
      <w:bookmarkEnd w:id="291"/>
      <w:bookmarkEnd w:id="292"/>
      <w:bookmarkEnd w:id="293"/>
      <w:bookmarkEnd w:id="294"/>
      <w:bookmarkEnd w:id="295"/>
      <w:bookmarkEnd w:id="296"/>
      <w:bookmarkEnd w:id="297"/>
    </w:p>
    <w:p w14:paraId="3B0D07EE" w14:textId="0B088288" w:rsidR="31BA0D83" w:rsidRDefault="31BA0D83" w:rsidP="3BDAD62D">
      <w:pPr>
        <w:rPr>
          <w:rFonts w:ascii="Daytona" w:eastAsia="Daytona" w:hAnsi="Daytona" w:cs="Daytona"/>
        </w:rPr>
      </w:pPr>
      <w:r w:rsidRPr="3BDAD62D">
        <w:rPr>
          <w:rFonts w:ascii="Daytona" w:eastAsia="Daytona" w:hAnsi="Daytona" w:cs="Daytona"/>
        </w:rPr>
        <w:t>Se debe partir de la base de tener un proceso definido, donde lo que se hace</w:t>
      </w:r>
      <w:r w:rsidR="03D8FFBD" w:rsidRPr="3BDAD62D">
        <w:rPr>
          <w:rFonts w:ascii="Daytona" w:eastAsia="Daytona" w:hAnsi="Daytona" w:cs="Daytona"/>
        </w:rPr>
        <w:t>, el cómo se hace y los entregables/artefactos</w:t>
      </w:r>
      <w:r w:rsidRPr="3BDAD62D">
        <w:rPr>
          <w:rFonts w:ascii="Daytona" w:eastAsia="Daytona" w:hAnsi="Daytona" w:cs="Daytona"/>
        </w:rPr>
        <w:t xml:space="preserve"> se encuentre</w:t>
      </w:r>
      <w:r w:rsidR="5BF74DA2" w:rsidRPr="3BDAD62D">
        <w:rPr>
          <w:rFonts w:ascii="Daytona" w:eastAsia="Daytona" w:hAnsi="Daytona" w:cs="Daytona"/>
        </w:rPr>
        <w:t>n</w:t>
      </w:r>
      <w:r w:rsidRPr="3BDAD62D">
        <w:rPr>
          <w:rFonts w:ascii="Daytona" w:eastAsia="Daytona" w:hAnsi="Daytona" w:cs="Daytona"/>
        </w:rPr>
        <w:t xml:space="preserve"> bien explícito</w:t>
      </w:r>
      <w:r w:rsidR="3591E3BF" w:rsidRPr="3BDAD62D">
        <w:rPr>
          <w:rFonts w:ascii="Daytona" w:eastAsia="Daytona" w:hAnsi="Daytona" w:cs="Daytona"/>
        </w:rPr>
        <w:t>s</w:t>
      </w:r>
      <w:r w:rsidR="6080685A" w:rsidRPr="3BDAD62D">
        <w:rPr>
          <w:rFonts w:ascii="Daytona" w:eastAsia="Daytona" w:hAnsi="Daytona" w:cs="Daytona"/>
        </w:rPr>
        <w:t>.</w:t>
      </w:r>
      <w:r w:rsidR="5946F55E" w:rsidRPr="3BDAD62D">
        <w:rPr>
          <w:rFonts w:ascii="Daytona" w:eastAsia="Daytona" w:hAnsi="Daytona" w:cs="Daytona"/>
        </w:rPr>
        <w:t xml:space="preserve"> Cuando estamos en frente de una situación en la que no se está explicito lo que se hace y como se hace, estamos frente a </w:t>
      </w:r>
      <w:r w:rsidR="64AE20FC" w:rsidRPr="3BDAD62D">
        <w:rPr>
          <w:rFonts w:ascii="Daytona" w:eastAsia="Daytona" w:hAnsi="Daytona" w:cs="Daytona"/>
        </w:rPr>
        <w:t>un proceso sin definir.</w:t>
      </w:r>
      <w:r>
        <w:br/>
      </w:r>
      <w:r w:rsidR="142D1FE0" w:rsidRPr="3BDAD62D">
        <w:rPr>
          <w:rFonts w:ascii="Daytona" w:eastAsia="Daytona" w:hAnsi="Daytona" w:cs="Daytona"/>
        </w:rPr>
        <w:t>A mayor definición del proceso (es decir, más madurez, más definición, más detalle), se puede certificar más nivel del proceso</w:t>
      </w:r>
      <w:r w:rsidR="3705E3A3" w:rsidRPr="3BDAD62D">
        <w:rPr>
          <w:rFonts w:ascii="Daytona" w:eastAsia="Daytona" w:hAnsi="Daytona" w:cs="Daytona"/>
        </w:rPr>
        <w:t>.</w:t>
      </w:r>
    </w:p>
    <w:p w14:paraId="4AF25FE8" w14:textId="59FD0489" w:rsidR="53732352" w:rsidRDefault="53732352" w:rsidP="53732352">
      <w:pPr>
        <w:rPr>
          <w:rFonts w:ascii="Daytona" w:eastAsia="Daytona" w:hAnsi="Daytona" w:cs="Daytona"/>
        </w:rPr>
      </w:pPr>
      <w:r w:rsidRPr="53732352">
        <w:rPr>
          <w:rFonts w:ascii="Daytona" w:eastAsia="Daytona" w:hAnsi="Daytona" w:cs="Daytona"/>
        </w:rPr>
        <w:t xml:space="preserve">Se lo define como una mesa de tres patas donde es cierto que debe estar escrito un lineamiento de cómo vamos a trabajar, pero es más importante que eso escrito la gente que hace el trabajo, el soporte de herramientas. </w:t>
      </w:r>
    </w:p>
    <w:p w14:paraId="75406BD4" w14:textId="5E25566C" w:rsidR="53732352" w:rsidRDefault="624D3903" w:rsidP="4E6D18C1">
      <w:pPr>
        <w:jc w:val="center"/>
      </w:pPr>
      <w:r>
        <w:rPr>
          <w:noProof/>
        </w:rPr>
        <w:drawing>
          <wp:inline distT="0" distB="0" distL="0" distR="0" wp14:anchorId="42B18F59" wp14:editId="3C67746D">
            <wp:extent cx="4572000" cy="2295525"/>
            <wp:effectExtent l="0" t="0" r="0" b="0"/>
            <wp:docPr id="1462121592" name="Picture 14621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121592"/>
                    <pic:cNvPicPr/>
                  </pic:nvPicPr>
                  <pic:blipFill>
                    <a:blip r:embed="rId20">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11BF9487" w14:textId="71056FCE" w:rsidR="4C7DA3E4" w:rsidRDefault="4C7DA3E4" w:rsidP="24088892">
      <w:pPr>
        <w:pStyle w:val="Estilo2"/>
      </w:pPr>
      <w:bookmarkStart w:id="298" w:name="_Toc1566654730"/>
      <w:bookmarkStart w:id="299" w:name="_Toc1396225693"/>
      <w:bookmarkStart w:id="300" w:name="_Toc689706672"/>
      <w:bookmarkStart w:id="301" w:name="_Toc190864297"/>
      <w:bookmarkStart w:id="302" w:name="_Toc117866078"/>
      <w:bookmarkStart w:id="303" w:name="_Toc976214448"/>
      <w:bookmarkStart w:id="304" w:name="_Toc117866350"/>
      <w:r>
        <w:lastRenderedPageBreak/>
        <w:t>Calidad de Proceso</w:t>
      </w:r>
      <w:bookmarkEnd w:id="298"/>
      <w:bookmarkEnd w:id="299"/>
      <w:bookmarkEnd w:id="300"/>
      <w:bookmarkEnd w:id="301"/>
      <w:bookmarkEnd w:id="302"/>
      <w:bookmarkEnd w:id="303"/>
      <w:bookmarkEnd w:id="304"/>
    </w:p>
    <w:p w14:paraId="054A50EC" w14:textId="705D8896" w:rsidR="53732352" w:rsidRDefault="53732352" w:rsidP="53732352">
      <w:pPr>
        <w:rPr>
          <w:rFonts w:ascii="Daytona" w:eastAsia="Daytona" w:hAnsi="Daytona" w:cs="Daytona"/>
        </w:rPr>
      </w:pPr>
      <w:r w:rsidRPr="53732352">
        <w:rPr>
          <w:rFonts w:ascii="Daytona" w:eastAsia="Daytona" w:hAnsi="Daytona" w:cs="Daytona"/>
        </w:rPr>
        <w:t xml:space="preserve">Se toma un proceso y se lo divide en etapas porque el SW es una tarea compleja, entonces vamos a definir quién es el responsable, cuáles son las entradas y salidas, en qué momento se recomendaría hacerlo. </w:t>
      </w:r>
    </w:p>
    <w:p w14:paraId="23E99121" w14:textId="7954ADF0" w:rsidR="494A2154" w:rsidRDefault="494A2154" w:rsidP="494A2154">
      <w:pPr>
        <w:jc w:val="center"/>
      </w:pPr>
    </w:p>
    <w:p w14:paraId="6C9901F6" w14:textId="7D873933" w:rsidR="53732352" w:rsidRDefault="4CC74925" w:rsidP="4E6D18C1">
      <w:pPr>
        <w:jc w:val="center"/>
      </w:pPr>
      <w:r>
        <w:rPr>
          <w:noProof/>
        </w:rPr>
        <w:drawing>
          <wp:inline distT="0" distB="0" distL="0" distR="0" wp14:anchorId="7413E2A5" wp14:editId="25DF2A36">
            <wp:extent cx="4572000" cy="2428875"/>
            <wp:effectExtent l="0" t="0" r="0" b="0"/>
            <wp:docPr id="1501244460" name="Picture 150124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2C9548F4" w14:textId="71056FCE" w:rsidR="397843FC" w:rsidRDefault="2DDDF49F" w:rsidP="4E6D18C1">
      <w:pPr>
        <w:pStyle w:val="Estilo3"/>
      </w:pPr>
      <w:bookmarkStart w:id="305" w:name="_Toc1684576995"/>
      <w:bookmarkStart w:id="306" w:name="_Toc431307663"/>
      <w:bookmarkStart w:id="307" w:name="_Toc891928958"/>
      <w:bookmarkStart w:id="308" w:name="_Toc924927293"/>
      <w:bookmarkStart w:id="309" w:name="_Toc117866079"/>
      <w:bookmarkStart w:id="310" w:name="_Toc987122538"/>
      <w:bookmarkStart w:id="311" w:name="_Toc117866351"/>
      <w:r>
        <w:t>Procesos definidos</w:t>
      </w:r>
      <w:bookmarkEnd w:id="305"/>
      <w:bookmarkEnd w:id="306"/>
      <w:bookmarkEnd w:id="307"/>
      <w:bookmarkEnd w:id="308"/>
      <w:bookmarkEnd w:id="309"/>
      <w:bookmarkEnd w:id="310"/>
      <w:bookmarkEnd w:id="311"/>
    </w:p>
    <w:p w14:paraId="597D7DCE" w14:textId="2A105039" w:rsidR="394C1707" w:rsidRDefault="2DDDF49F" w:rsidP="394C1707">
      <w:pPr>
        <w:rPr>
          <w:rFonts w:ascii="Daytona" w:eastAsia="Daytona" w:hAnsi="Daytona" w:cs="Daytona"/>
        </w:rPr>
      </w:pPr>
      <w:r w:rsidRPr="4E6D18C1">
        <w:rPr>
          <w:rFonts w:ascii="Daytona" w:eastAsia="Daytona" w:hAnsi="Daytona" w:cs="Daytona"/>
        </w:rPr>
        <w:t>En los procesos definidos se considera que el proceso es el único factor controlable, por lo tanto, se asume que la mejora de la calidad continua se realiza sobre el proceso. Si el proceso cuenta con calidad, entonces el producto será de calidad.</w:t>
      </w:r>
      <w:r w:rsidR="394C1707">
        <w:br/>
      </w:r>
      <w:r w:rsidRPr="4E6D18C1">
        <w:rPr>
          <w:rFonts w:ascii="Daytona" w:eastAsia="Daytona" w:hAnsi="Daytona" w:cs="Daytona"/>
        </w:rPr>
        <w:t>Todos los modelos de calidad están basados en procesos definidos, por lo que asumen que la calidad del producto se obtiene si se tiene un proceso de calidad para construir el producto.</w:t>
      </w:r>
    </w:p>
    <w:p w14:paraId="3A509B49" w14:textId="71056FCE" w:rsidR="397843FC" w:rsidRDefault="2DDDF49F" w:rsidP="4E6D18C1">
      <w:pPr>
        <w:pStyle w:val="Estilo3"/>
      </w:pPr>
      <w:bookmarkStart w:id="312" w:name="_Toc1452205080"/>
      <w:bookmarkStart w:id="313" w:name="_Toc1206061747"/>
      <w:bookmarkStart w:id="314" w:name="_Toc1507922328"/>
      <w:bookmarkStart w:id="315" w:name="_Toc2110166965"/>
      <w:bookmarkStart w:id="316" w:name="_Toc117866080"/>
      <w:bookmarkStart w:id="317" w:name="_Toc905218538"/>
      <w:bookmarkStart w:id="318" w:name="_Toc117866352"/>
      <w:r>
        <w:t>Procesos empíricos</w:t>
      </w:r>
      <w:bookmarkEnd w:id="312"/>
      <w:bookmarkEnd w:id="313"/>
      <w:bookmarkEnd w:id="314"/>
      <w:bookmarkEnd w:id="315"/>
      <w:bookmarkEnd w:id="316"/>
      <w:bookmarkEnd w:id="317"/>
      <w:bookmarkEnd w:id="318"/>
    </w:p>
    <w:p w14:paraId="19648B52" w14:textId="0F4106BC" w:rsidR="394C1707" w:rsidRDefault="2DDDF49F" w:rsidP="4E6D18C1">
      <w:pPr>
        <w:rPr>
          <w:rFonts w:ascii="Daytona" w:eastAsia="Daytona" w:hAnsi="Daytona" w:cs="Daytona"/>
        </w:rPr>
      </w:pPr>
      <w:r w:rsidRPr="4E6D18C1">
        <w:rPr>
          <w:rFonts w:ascii="Daytona" w:eastAsia="Daytona" w:hAnsi="Daytona" w:cs="Daytona"/>
        </w:rPr>
        <w:t>Los procesos empíricos están basados en la experiencia, por lo que no consideran que la calidad en el proceso determine la calidad en el producto. Por otra parte, no están de acuerdo con las auditorias, ya que asumen que los equipos son autoorganizados. Sin embargo, la calidad en estos procesos se lleva a cabo mediante revisiones técnicas y la constante inspección y adaptación del trabajo.</w:t>
      </w:r>
    </w:p>
    <w:p w14:paraId="3F046C47" w14:textId="71056FCE" w:rsidR="53732352" w:rsidRDefault="624D3903" w:rsidP="4E6D18C1">
      <w:pPr>
        <w:pStyle w:val="Estilo2"/>
        <w:rPr>
          <w:rFonts w:asciiTheme="majorHAnsi" w:eastAsiaTheme="majorEastAsia" w:hAnsiTheme="majorHAnsi" w:cstheme="majorBidi"/>
        </w:rPr>
      </w:pPr>
      <w:bookmarkStart w:id="319" w:name="_Toc667601688"/>
      <w:bookmarkStart w:id="320" w:name="_Toc464265822"/>
      <w:bookmarkStart w:id="321" w:name="_Toc123063886"/>
      <w:bookmarkStart w:id="322" w:name="_Toc2047245923"/>
      <w:bookmarkStart w:id="323" w:name="_Toc117866081"/>
      <w:bookmarkStart w:id="324" w:name="_Toc458609751"/>
      <w:bookmarkStart w:id="325" w:name="_Toc117866353"/>
      <w:r>
        <w:t>Administración de la Calidad de SW</w:t>
      </w:r>
      <w:bookmarkEnd w:id="319"/>
      <w:bookmarkEnd w:id="320"/>
      <w:bookmarkEnd w:id="321"/>
      <w:bookmarkEnd w:id="322"/>
      <w:bookmarkEnd w:id="323"/>
      <w:bookmarkEnd w:id="324"/>
      <w:bookmarkEnd w:id="325"/>
    </w:p>
    <w:p w14:paraId="0920F5C5" w14:textId="1E53B6F5" w:rsidR="3135A3CD" w:rsidRDefault="3135A3CD" w:rsidP="6274C374">
      <w:pPr>
        <w:rPr>
          <w:rFonts w:ascii="Daytona" w:eastAsia="Daytona" w:hAnsi="Daytona" w:cs="Daytona"/>
        </w:rPr>
      </w:pPr>
      <w:r w:rsidRPr="6274C374">
        <w:rPr>
          <w:rFonts w:ascii="Daytona" w:eastAsia="Daytona" w:hAnsi="Daytona" w:cs="Daytona"/>
        </w:rPr>
        <w:t>Busca asegurar que se alcancen los niveles requeridos de calidad para el producto de SW, definiendo estándares y proceso de calidad apropiados (que deben ser respetados por todos).</w:t>
      </w:r>
      <w:r w:rsidR="6BE86BD1" w:rsidRPr="6274C374">
        <w:rPr>
          <w:rFonts w:ascii="Daytona" w:eastAsia="Daytona" w:hAnsi="Daytona" w:cs="Daytona"/>
        </w:rPr>
        <w:t xml:space="preserve"> El fin en sí de la </w:t>
      </w:r>
      <w:proofErr w:type="spellStart"/>
      <w:r w:rsidR="6BE86BD1" w:rsidRPr="6274C374">
        <w:rPr>
          <w:rFonts w:ascii="Daytona" w:eastAsia="Daytona" w:hAnsi="Daytona" w:cs="Daytona"/>
        </w:rPr>
        <w:t>Adm</w:t>
      </w:r>
      <w:proofErr w:type="spellEnd"/>
      <w:r w:rsidR="6BE86BD1" w:rsidRPr="6274C374">
        <w:rPr>
          <w:rFonts w:ascii="Daytona" w:eastAsia="Daytona" w:hAnsi="Daytona" w:cs="Daytona"/>
        </w:rPr>
        <w:t>. de Calidad de SW es generar una cultura de calidad y que esta sea vista como una responsabilidad de todos en el equipo.</w:t>
      </w:r>
    </w:p>
    <w:p w14:paraId="22F652DA" w14:textId="3EBDD9D5" w:rsidR="53732352" w:rsidRDefault="53732352" w:rsidP="53732352">
      <w:pPr>
        <w:rPr>
          <w:rFonts w:ascii="Daytona" w:eastAsia="Daytona" w:hAnsi="Daytona" w:cs="Daytona"/>
        </w:rPr>
      </w:pPr>
      <w:r w:rsidRPr="53732352">
        <w:rPr>
          <w:rFonts w:ascii="Daytona" w:eastAsia="Daytona" w:hAnsi="Daytona" w:cs="Daytona"/>
        </w:rPr>
        <w:t xml:space="preserve">La idea es insertar en las actividades acciones tendientes a detectar lo más temprano posible oportunidades de mejora sobre el producto y sobre el proceso. Pero es algo que debe estar en la </w:t>
      </w:r>
      <w:r w:rsidRPr="53732352">
        <w:rPr>
          <w:rFonts w:ascii="Daytona" w:eastAsia="Daytona" w:hAnsi="Daytona" w:cs="Daytona"/>
        </w:rPr>
        <w:lastRenderedPageBreak/>
        <w:t xml:space="preserve">cultura. Para materializarlo de forma concreta, hay que tener ciertas </w:t>
      </w:r>
      <w:r w:rsidRPr="0FF34C68">
        <w:rPr>
          <w:rFonts w:ascii="Daytona" w:eastAsia="Daytona" w:hAnsi="Daytona" w:cs="Daytona"/>
          <w:b/>
        </w:rPr>
        <w:t>consideraciones</w:t>
      </w:r>
      <w:r w:rsidR="0F81D0FC" w:rsidRPr="0FF34C68">
        <w:rPr>
          <w:rFonts w:ascii="Daytona" w:eastAsia="Daytona" w:hAnsi="Daytona" w:cs="Daytona"/>
          <w:b/>
        </w:rPr>
        <w:t xml:space="preserve"> </w:t>
      </w:r>
      <w:r w:rsidR="0F81D0FC" w:rsidRPr="6274C374">
        <w:rPr>
          <w:rFonts w:ascii="Daytona" w:eastAsia="Daytona" w:hAnsi="Daytona" w:cs="Daytona"/>
        </w:rPr>
        <w:t>respecto al Reporte del Grupo de Aseguramiento de Calidad (GAC)</w:t>
      </w:r>
      <w:r w:rsidRPr="6274C374">
        <w:rPr>
          <w:rFonts w:ascii="Daytona" w:eastAsia="Daytona" w:hAnsi="Daytona" w:cs="Daytona"/>
        </w:rPr>
        <w:t>:</w:t>
      </w:r>
    </w:p>
    <w:p w14:paraId="347A0631" w14:textId="6D3EEF56" w:rsidR="53732352" w:rsidRDefault="53732352" w:rsidP="001B65A5">
      <w:pPr>
        <w:pStyle w:val="Prrafodelista"/>
        <w:numPr>
          <w:ilvl w:val="0"/>
          <w:numId w:val="18"/>
        </w:numPr>
        <w:rPr>
          <w:rFonts w:ascii="Daytona" w:eastAsia="Daytona" w:hAnsi="Daytona" w:cs="Daytona"/>
        </w:rPr>
      </w:pPr>
      <w:r w:rsidRPr="53732352">
        <w:rPr>
          <w:rFonts w:ascii="Daytona" w:eastAsia="Daytona" w:hAnsi="Daytona" w:cs="Daytona"/>
        </w:rPr>
        <w:t>No debería reportar la gente que hace calidad al mismo gerente que reporta los proyectos (porque le quita independencia y libertad).</w:t>
      </w:r>
    </w:p>
    <w:p w14:paraId="2F5321EA" w14:textId="1F94889A" w:rsidR="53732352" w:rsidRDefault="53732352" w:rsidP="001B65A5">
      <w:pPr>
        <w:pStyle w:val="Prrafodelista"/>
        <w:numPr>
          <w:ilvl w:val="0"/>
          <w:numId w:val="18"/>
        </w:numPr>
        <w:rPr>
          <w:rFonts w:ascii="Daytona" w:eastAsia="Daytona" w:hAnsi="Daytona" w:cs="Daytona"/>
        </w:rPr>
      </w:pPr>
      <w:r w:rsidRPr="53732352">
        <w:rPr>
          <w:rFonts w:ascii="Daytona" w:eastAsia="Daytona" w:hAnsi="Daytona" w:cs="Daytona"/>
        </w:rPr>
        <w:t>El grupo de aseguramiento de calidad debería depender del gerente general.</w:t>
      </w:r>
    </w:p>
    <w:p w14:paraId="714A06E8" w14:textId="4F9FD5BF" w:rsidR="53732352" w:rsidRDefault="53732352" w:rsidP="001B65A5">
      <w:pPr>
        <w:pStyle w:val="Prrafodelista"/>
        <w:numPr>
          <w:ilvl w:val="0"/>
          <w:numId w:val="18"/>
        </w:numPr>
        <w:rPr>
          <w:rFonts w:ascii="Daytona" w:eastAsia="Daytona" w:hAnsi="Daytona" w:cs="Daytona"/>
        </w:rPr>
      </w:pPr>
      <w:r w:rsidRPr="53732352">
        <w:rPr>
          <w:rFonts w:ascii="Daytona" w:eastAsia="Daytona" w:hAnsi="Daytona" w:cs="Daytona"/>
        </w:rPr>
        <w:t>Cuando sea posible, el grupo de aseguramiento de calidad debería reportar a alguien realmente interesado en el aseguramiento de calidad.</w:t>
      </w:r>
    </w:p>
    <w:p w14:paraId="307DBF58" w14:textId="22B97CE9" w:rsidR="53732352" w:rsidRDefault="53732352" w:rsidP="53732352">
      <w:pPr>
        <w:rPr>
          <w:rFonts w:ascii="Daytona" w:eastAsia="Daytona" w:hAnsi="Daytona" w:cs="Daytona"/>
        </w:rPr>
      </w:pPr>
      <w:r w:rsidRPr="53732352">
        <w:rPr>
          <w:rFonts w:ascii="Daytona" w:eastAsia="Daytona" w:hAnsi="Daytona" w:cs="Daytona"/>
        </w:rPr>
        <w:t>Entre las actividades que desempeña la administración de calidad, se encuentran:</w:t>
      </w:r>
    </w:p>
    <w:p w14:paraId="611C6B80" w14:textId="3DC6FF7C" w:rsidR="53732352" w:rsidRDefault="53732352" w:rsidP="001B65A5">
      <w:pPr>
        <w:pStyle w:val="Prrafodelista"/>
        <w:numPr>
          <w:ilvl w:val="0"/>
          <w:numId w:val="17"/>
        </w:numPr>
        <w:rPr>
          <w:rFonts w:ascii="Daytona" w:eastAsia="Daytona" w:hAnsi="Daytona" w:cs="Daytona"/>
        </w:rPr>
      </w:pPr>
      <w:r w:rsidRPr="6E22DEC7">
        <w:rPr>
          <w:rFonts w:ascii="Daytona" w:eastAsia="Daytona" w:hAnsi="Daytona" w:cs="Daytona"/>
          <w:b/>
        </w:rPr>
        <w:t>Aseguramiento de calidad</w:t>
      </w:r>
      <w:r w:rsidRPr="53732352">
        <w:rPr>
          <w:rFonts w:ascii="Daytona" w:eastAsia="Daytona" w:hAnsi="Daytona" w:cs="Daytona"/>
        </w:rPr>
        <w:t>: define estándares, procesos</w:t>
      </w:r>
      <w:r w:rsidR="5A01B8C2" w:rsidRPr="3BDAD62D">
        <w:rPr>
          <w:rFonts w:ascii="Daytona" w:eastAsia="Daytona" w:hAnsi="Daytona" w:cs="Daytona"/>
        </w:rPr>
        <w:t>, procedimientos</w:t>
      </w:r>
      <w:r w:rsidRPr="53732352">
        <w:rPr>
          <w:rFonts w:ascii="Daytona" w:eastAsia="Daytona" w:hAnsi="Daytona" w:cs="Daytona"/>
        </w:rPr>
        <w:t xml:space="preserve"> y modelos </w:t>
      </w:r>
      <w:r w:rsidR="2C1D2EBE" w:rsidRPr="3BDAD62D">
        <w:rPr>
          <w:rFonts w:ascii="Daytona" w:eastAsia="Daytona" w:hAnsi="Daytona" w:cs="Daytona"/>
        </w:rPr>
        <w:t>de calidad</w:t>
      </w:r>
      <w:r w:rsidR="05EF8675" w:rsidRPr="3BDAD62D">
        <w:rPr>
          <w:rFonts w:ascii="Daytona" w:eastAsia="Daytona" w:hAnsi="Daytona" w:cs="Daytona"/>
        </w:rPr>
        <w:t xml:space="preserve"> </w:t>
      </w:r>
      <w:r w:rsidRPr="53732352">
        <w:rPr>
          <w:rFonts w:ascii="Daytona" w:eastAsia="Daytona" w:hAnsi="Daytona" w:cs="Daytona"/>
        </w:rPr>
        <w:t>sobre los cuáles se van a realizar las comparaciones.</w:t>
      </w:r>
    </w:p>
    <w:p w14:paraId="36952DA5" w14:textId="6940687D" w:rsidR="53732352" w:rsidRDefault="53732352" w:rsidP="001B65A5">
      <w:pPr>
        <w:pStyle w:val="Prrafodelista"/>
        <w:numPr>
          <w:ilvl w:val="0"/>
          <w:numId w:val="17"/>
        </w:numPr>
        <w:rPr>
          <w:rFonts w:ascii="Daytona" w:eastAsia="Daytona" w:hAnsi="Daytona" w:cs="Daytona"/>
        </w:rPr>
      </w:pPr>
      <w:r w:rsidRPr="72EE308E">
        <w:rPr>
          <w:rFonts w:ascii="Daytona" w:eastAsia="Daytona" w:hAnsi="Daytona" w:cs="Daytona"/>
          <w:b/>
        </w:rPr>
        <w:t>Planificación de Calidad</w:t>
      </w:r>
      <w:r w:rsidRPr="53732352">
        <w:rPr>
          <w:rFonts w:ascii="Daytona" w:eastAsia="Daytona" w:hAnsi="Daytona" w:cs="Daytona"/>
        </w:rPr>
        <w:t>: se debe planificar la calidad, qué actividades se van a llevar a cabo, cuándo.</w:t>
      </w:r>
      <w:r w:rsidR="54491B3A" w:rsidRPr="787D8444">
        <w:rPr>
          <w:rFonts w:ascii="Daytona" w:eastAsia="Daytona" w:hAnsi="Daytona" w:cs="Daytona"/>
        </w:rPr>
        <w:t xml:space="preserve"> </w:t>
      </w:r>
      <w:r w:rsidR="54491B3A" w:rsidRPr="6E22DEC7">
        <w:rPr>
          <w:rFonts w:ascii="Daytona" w:eastAsia="Daytona" w:hAnsi="Daytona" w:cs="Daytona"/>
        </w:rPr>
        <w:t>Se selecciona los estándares aplicables para nuestro proyecto en particular y se los modifica si fuera necesario.</w:t>
      </w:r>
      <w:r w:rsidR="03D31246" w:rsidRPr="22A6E4FD">
        <w:rPr>
          <w:rFonts w:ascii="Daytona" w:eastAsia="Daytona" w:hAnsi="Daytona" w:cs="Daytona"/>
        </w:rPr>
        <w:t xml:space="preserve"> Esta actividad abarca determinar los productos de SW que se desea que tengan calidad y determinar sus atributos de calidad más significativos.</w:t>
      </w:r>
    </w:p>
    <w:p w14:paraId="1BB9B850" w14:textId="315177DE" w:rsidR="53732352" w:rsidRDefault="53732352" w:rsidP="001B65A5">
      <w:pPr>
        <w:pStyle w:val="Prrafodelista"/>
        <w:numPr>
          <w:ilvl w:val="0"/>
          <w:numId w:val="17"/>
        </w:numPr>
        <w:rPr>
          <w:rFonts w:ascii="Daytona" w:eastAsia="Daytona" w:hAnsi="Daytona" w:cs="Daytona"/>
        </w:rPr>
      </w:pPr>
      <w:r w:rsidRPr="72EE308E">
        <w:rPr>
          <w:rFonts w:ascii="Daytona" w:eastAsia="Daytona" w:hAnsi="Daytona" w:cs="Daytona"/>
          <w:b/>
        </w:rPr>
        <w:t>Control de Calidad</w:t>
      </w:r>
      <w:r w:rsidRPr="53732352">
        <w:rPr>
          <w:rFonts w:ascii="Daytona" w:eastAsia="Daytona" w:hAnsi="Daytona" w:cs="Daytona"/>
        </w:rPr>
        <w:t>: es la ejecución de lo planificado, y se revisa en qué situación está el proyecto.</w:t>
      </w:r>
      <w:r w:rsidR="5313549B" w:rsidRPr="72EE308E">
        <w:rPr>
          <w:rFonts w:ascii="Daytona" w:eastAsia="Daytona" w:hAnsi="Daytona" w:cs="Daytona"/>
        </w:rPr>
        <w:t xml:space="preserve"> Asegura que los procedimientos y estándares son respetados por el equipo de desarrollo de SW.</w:t>
      </w:r>
      <w:r w:rsidR="53B16B00" w:rsidRPr="22A6E4FD">
        <w:rPr>
          <w:rFonts w:ascii="Daytona" w:eastAsia="Daytona" w:hAnsi="Daytona" w:cs="Daytona"/>
        </w:rPr>
        <w:t xml:space="preserve"> Existen dos enfoques para el control de calidad:</w:t>
      </w:r>
    </w:p>
    <w:p w14:paraId="3FBA7F04" w14:textId="09A2E291" w:rsidR="46B84161" w:rsidRDefault="46B84161" w:rsidP="001B65A5">
      <w:pPr>
        <w:pStyle w:val="Prrafodelista"/>
        <w:numPr>
          <w:ilvl w:val="1"/>
          <w:numId w:val="17"/>
        </w:numPr>
        <w:rPr>
          <w:rFonts w:ascii="Daytona" w:eastAsia="Daytona" w:hAnsi="Daytona" w:cs="Daytona"/>
        </w:rPr>
      </w:pPr>
      <w:r w:rsidRPr="22A6E4FD">
        <w:rPr>
          <w:rFonts w:ascii="Daytona" w:eastAsia="Daytona" w:hAnsi="Daytona" w:cs="Daytona"/>
          <w:b/>
          <w:bCs/>
        </w:rPr>
        <w:t>Revisiones de calidad</w:t>
      </w:r>
      <w:r w:rsidRPr="22A6E4FD">
        <w:rPr>
          <w:rFonts w:ascii="Daytona" w:eastAsia="Daytona" w:hAnsi="Daytona" w:cs="Daytona"/>
        </w:rPr>
        <w:t xml:space="preserve">: </w:t>
      </w:r>
      <w:r w:rsidRPr="25E8063D">
        <w:rPr>
          <w:rFonts w:ascii="Daytona" w:eastAsia="Daytona" w:hAnsi="Daytona" w:cs="Daytona"/>
        </w:rPr>
        <w:t xml:space="preserve">principal </w:t>
      </w:r>
      <w:r w:rsidRPr="22A6E4FD">
        <w:rPr>
          <w:rFonts w:ascii="Daytona" w:eastAsia="Daytona" w:hAnsi="Daytona" w:cs="Daytona"/>
        </w:rPr>
        <w:t>método de validación de la calidad de un proceso o un producto</w:t>
      </w:r>
      <w:r w:rsidR="79F0E970" w:rsidRPr="22A6E4FD">
        <w:rPr>
          <w:rFonts w:ascii="Daytona" w:eastAsia="Daytona" w:hAnsi="Daytona" w:cs="Daytona"/>
        </w:rPr>
        <w:t xml:space="preserve">. El grupo examina parte de un proceso/producto + documentación, para encontrar potenciales problemas. </w:t>
      </w:r>
    </w:p>
    <w:p w14:paraId="04900395" w14:textId="30C25C7A" w:rsidR="79F0E970" w:rsidRDefault="79F0E970" w:rsidP="001B65A5">
      <w:pPr>
        <w:pStyle w:val="Prrafodelista"/>
        <w:numPr>
          <w:ilvl w:val="2"/>
          <w:numId w:val="17"/>
        </w:numPr>
        <w:rPr>
          <w:rFonts w:ascii="Daytona" w:eastAsia="Daytona" w:hAnsi="Daytona" w:cs="Daytona"/>
        </w:rPr>
      </w:pPr>
      <w:r w:rsidRPr="22A6E4FD">
        <w:rPr>
          <w:rFonts w:ascii="Daytona" w:eastAsia="Daytona" w:hAnsi="Daytona" w:cs="Daytona"/>
        </w:rPr>
        <w:t>Tipos de revisiones de calidad:</w:t>
      </w:r>
    </w:p>
    <w:p w14:paraId="09AA4DF4" w14:textId="53C1B9C2" w:rsidR="79F0E970" w:rsidRDefault="79F0E970" w:rsidP="001B65A5">
      <w:pPr>
        <w:pStyle w:val="Prrafodelista"/>
        <w:numPr>
          <w:ilvl w:val="3"/>
          <w:numId w:val="17"/>
        </w:numPr>
        <w:rPr>
          <w:rFonts w:ascii="Daytona" w:eastAsia="Daytona" w:hAnsi="Daytona" w:cs="Daytona"/>
        </w:rPr>
      </w:pPr>
      <w:r w:rsidRPr="22A6E4FD">
        <w:rPr>
          <w:rFonts w:ascii="Daytona" w:eastAsia="Daytona" w:hAnsi="Daytona" w:cs="Daytona"/>
        </w:rPr>
        <w:t>Inspecciones para remoción de defectos (producto)</w:t>
      </w:r>
    </w:p>
    <w:p w14:paraId="313541D6" w14:textId="14159446" w:rsidR="79F0E970" w:rsidRDefault="79F0E970" w:rsidP="001B65A5">
      <w:pPr>
        <w:pStyle w:val="Prrafodelista"/>
        <w:numPr>
          <w:ilvl w:val="3"/>
          <w:numId w:val="17"/>
        </w:numPr>
        <w:rPr>
          <w:rFonts w:ascii="Daytona" w:eastAsia="Daytona" w:hAnsi="Daytona" w:cs="Daytona"/>
        </w:rPr>
      </w:pPr>
      <w:r w:rsidRPr="3430A103">
        <w:rPr>
          <w:rFonts w:ascii="Daytona" w:eastAsia="Daytona" w:hAnsi="Daytona" w:cs="Daytona"/>
        </w:rPr>
        <w:t>Revisiones para evaluación de progreso (producto y proceso)</w:t>
      </w:r>
    </w:p>
    <w:p w14:paraId="020086A3" w14:textId="3AD03D1A" w:rsidR="79F0E970" w:rsidRDefault="79F0E970" w:rsidP="001B65A5">
      <w:pPr>
        <w:pStyle w:val="Prrafodelista"/>
        <w:numPr>
          <w:ilvl w:val="3"/>
          <w:numId w:val="16"/>
        </w:numPr>
        <w:rPr>
          <w:rFonts w:ascii="Daytona" w:eastAsia="Daytona" w:hAnsi="Daytona" w:cs="Daytona"/>
        </w:rPr>
      </w:pPr>
      <w:r w:rsidRPr="4D07C5F3">
        <w:rPr>
          <w:rFonts w:ascii="Daytona" w:eastAsia="Daytona" w:hAnsi="Daytona" w:cs="Daytona"/>
        </w:rPr>
        <w:t>Revisiones de Calidad (producto y estándares)</w:t>
      </w:r>
    </w:p>
    <w:p w14:paraId="00083D6E" w14:textId="1CDA87A1" w:rsidR="46B84161" w:rsidRDefault="46B84161" w:rsidP="001B65A5">
      <w:pPr>
        <w:pStyle w:val="Prrafodelista"/>
        <w:numPr>
          <w:ilvl w:val="1"/>
          <w:numId w:val="17"/>
        </w:numPr>
        <w:rPr>
          <w:rFonts w:ascii="Daytona" w:eastAsia="Daytona" w:hAnsi="Daytona" w:cs="Daytona"/>
        </w:rPr>
      </w:pPr>
      <w:r w:rsidRPr="22A6E4FD">
        <w:rPr>
          <w:rFonts w:ascii="Daytona" w:eastAsia="Daytona" w:hAnsi="Daytona" w:cs="Daytona"/>
        </w:rPr>
        <w:t>Evaluaciones de SW automáticas y mediciones.</w:t>
      </w:r>
    </w:p>
    <w:p w14:paraId="02C6635E" w14:textId="50A77526" w:rsidR="53732352" w:rsidRDefault="53732352" w:rsidP="53732352">
      <w:pPr>
        <w:rPr>
          <w:rFonts w:ascii="Daytona" w:eastAsia="Daytona" w:hAnsi="Daytona" w:cs="Daytona"/>
        </w:rPr>
      </w:pPr>
      <w:r w:rsidRPr="53732352">
        <w:rPr>
          <w:rFonts w:ascii="Daytona" w:eastAsia="Daytona" w:hAnsi="Daytona" w:cs="Daytona"/>
        </w:rPr>
        <w:t>Entre las funciones del Aseguramiento de Calidad de SW:</w:t>
      </w:r>
    </w:p>
    <w:p w14:paraId="3FFAE79E" w14:textId="37E9BD08" w:rsidR="53732352" w:rsidRDefault="53732352" w:rsidP="001B65A5">
      <w:pPr>
        <w:pStyle w:val="Prrafodelista"/>
        <w:numPr>
          <w:ilvl w:val="0"/>
          <w:numId w:val="16"/>
        </w:numPr>
        <w:rPr>
          <w:rFonts w:ascii="Daytona" w:eastAsia="Daytona" w:hAnsi="Daytona" w:cs="Daytona"/>
        </w:rPr>
      </w:pPr>
      <w:r w:rsidRPr="53732352">
        <w:rPr>
          <w:rFonts w:ascii="Daytona" w:eastAsia="Daytona" w:hAnsi="Daytona" w:cs="Daytona"/>
        </w:rPr>
        <w:t>Prácticas de aseguramiento de calidad.</w:t>
      </w:r>
    </w:p>
    <w:p w14:paraId="6A8CE0A2" w14:textId="3D75ACD0" w:rsidR="53732352" w:rsidRDefault="53732352" w:rsidP="001B65A5">
      <w:pPr>
        <w:pStyle w:val="Prrafodelista"/>
        <w:numPr>
          <w:ilvl w:val="0"/>
          <w:numId w:val="16"/>
        </w:numPr>
        <w:rPr>
          <w:rFonts w:ascii="Daytona" w:eastAsia="Daytona" w:hAnsi="Daytona" w:cs="Daytona"/>
        </w:rPr>
      </w:pPr>
      <w:r w:rsidRPr="53732352">
        <w:rPr>
          <w:rFonts w:ascii="Daytona" w:eastAsia="Daytona" w:hAnsi="Daytona" w:cs="Daytona"/>
        </w:rPr>
        <w:t>Evaluación de la planificación del proyecto de SW.</w:t>
      </w:r>
    </w:p>
    <w:p w14:paraId="2217E4DE" w14:textId="67D29F53" w:rsidR="53732352" w:rsidRDefault="53732352" w:rsidP="001B65A5">
      <w:pPr>
        <w:pStyle w:val="Prrafodelista"/>
        <w:numPr>
          <w:ilvl w:val="0"/>
          <w:numId w:val="16"/>
        </w:numPr>
        <w:rPr>
          <w:rFonts w:ascii="Daytona" w:eastAsia="Daytona" w:hAnsi="Daytona" w:cs="Daytona"/>
        </w:rPr>
      </w:pPr>
      <w:r w:rsidRPr="53732352">
        <w:rPr>
          <w:rFonts w:ascii="Daytona" w:eastAsia="Daytona" w:hAnsi="Daytona" w:cs="Daytona"/>
        </w:rPr>
        <w:t>Evaluación de requerimientos.</w:t>
      </w:r>
    </w:p>
    <w:p w14:paraId="5B9443B2" w14:textId="2DCD805E" w:rsidR="53732352" w:rsidRDefault="53732352" w:rsidP="001B65A5">
      <w:pPr>
        <w:pStyle w:val="Prrafodelista"/>
        <w:numPr>
          <w:ilvl w:val="0"/>
          <w:numId w:val="16"/>
        </w:numPr>
        <w:rPr>
          <w:rFonts w:ascii="Daytona" w:eastAsia="Daytona" w:hAnsi="Daytona" w:cs="Daytona"/>
        </w:rPr>
      </w:pPr>
      <w:r w:rsidRPr="53732352">
        <w:rPr>
          <w:rFonts w:ascii="Daytona" w:eastAsia="Daytona" w:hAnsi="Daytona" w:cs="Daytona"/>
        </w:rPr>
        <w:t>Evaluación del proceso de diseño.</w:t>
      </w:r>
    </w:p>
    <w:p w14:paraId="579C17BE" w14:textId="638CEF8E" w:rsidR="53732352" w:rsidRDefault="53732352" w:rsidP="001B65A5">
      <w:pPr>
        <w:pStyle w:val="Prrafodelista"/>
        <w:numPr>
          <w:ilvl w:val="0"/>
          <w:numId w:val="16"/>
        </w:numPr>
        <w:rPr>
          <w:rFonts w:ascii="Daytona" w:eastAsia="Daytona" w:hAnsi="Daytona" w:cs="Daytona"/>
        </w:rPr>
      </w:pPr>
      <w:r w:rsidRPr="53732352">
        <w:rPr>
          <w:rFonts w:ascii="Daytona" w:eastAsia="Daytona" w:hAnsi="Daytona" w:cs="Daytona"/>
        </w:rPr>
        <w:t>Evaluación de los procesos de planificación y control de proyectos.</w:t>
      </w:r>
    </w:p>
    <w:p w14:paraId="3BEAEFBD" w14:textId="618D25F8" w:rsidR="53732352" w:rsidRDefault="624D3903" w:rsidP="001B65A5">
      <w:pPr>
        <w:pStyle w:val="Prrafodelista"/>
        <w:numPr>
          <w:ilvl w:val="0"/>
          <w:numId w:val="16"/>
        </w:numPr>
        <w:rPr>
          <w:rFonts w:ascii="Daytona" w:eastAsia="Daytona" w:hAnsi="Daytona" w:cs="Daytona"/>
        </w:rPr>
      </w:pPr>
      <w:r w:rsidRPr="4E6D18C1">
        <w:rPr>
          <w:rFonts w:ascii="Daytona" w:eastAsia="Daytona" w:hAnsi="Daytona" w:cs="Daytona"/>
        </w:rPr>
        <w:t>Adaptación de los procedimientos de calidad para cada proyecto.</w:t>
      </w:r>
    </w:p>
    <w:p w14:paraId="6BC06CC1" w14:textId="24AF16F5" w:rsidR="2678DC4E" w:rsidRDefault="2678DC4E" w:rsidP="22A6E4FD">
      <w:r>
        <w:rPr>
          <w:noProof/>
        </w:rPr>
        <w:drawing>
          <wp:inline distT="0" distB="0" distL="0" distR="0" wp14:anchorId="389E7982" wp14:editId="1F6CFC95">
            <wp:extent cx="3536740" cy="1181100"/>
            <wp:effectExtent l="0" t="0" r="0" b="0"/>
            <wp:docPr id="1931947973" name="Picture 193194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947973"/>
                    <pic:cNvPicPr/>
                  </pic:nvPicPr>
                  <pic:blipFill>
                    <a:blip r:embed="rId22">
                      <a:extLst>
                        <a:ext uri="{28A0092B-C50C-407E-A947-70E740481C1C}">
                          <a14:useLocalDpi xmlns:a14="http://schemas.microsoft.com/office/drawing/2010/main" val="0"/>
                        </a:ext>
                      </a:extLst>
                    </a:blip>
                    <a:stretch>
                      <a:fillRect/>
                    </a:stretch>
                  </pic:blipFill>
                  <pic:spPr>
                    <a:xfrm>
                      <a:off x="0" y="0"/>
                      <a:ext cx="3536740" cy="1181100"/>
                    </a:xfrm>
                    <a:prstGeom prst="rect">
                      <a:avLst/>
                    </a:prstGeom>
                  </pic:spPr>
                </pic:pic>
              </a:graphicData>
            </a:graphic>
          </wp:inline>
        </w:drawing>
      </w:r>
      <w:r>
        <w:rPr>
          <w:noProof/>
        </w:rPr>
        <w:drawing>
          <wp:inline distT="0" distB="0" distL="0" distR="0" wp14:anchorId="138DAD1E" wp14:editId="4E00F164">
            <wp:extent cx="2981325" cy="1186319"/>
            <wp:effectExtent l="0" t="0" r="0" b="0"/>
            <wp:docPr id="1210875847" name="Picture 121087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875847"/>
                    <pic:cNvPicPr/>
                  </pic:nvPicPr>
                  <pic:blipFill>
                    <a:blip r:embed="rId23">
                      <a:extLst>
                        <a:ext uri="{28A0092B-C50C-407E-A947-70E740481C1C}">
                          <a14:useLocalDpi xmlns:a14="http://schemas.microsoft.com/office/drawing/2010/main" val="0"/>
                        </a:ext>
                      </a:extLst>
                    </a:blip>
                    <a:stretch>
                      <a:fillRect/>
                    </a:stretch>
                  </pic:blipFill>
                  <pic:spPr>
                    <a:xfrm>
                      <a:off x="0" y="0"/>
                      <a:ext cx="2981325" cy="1186319"/>
                    </a:xfrm>
                    <a:prstGeom prst="rect">
                      <a:avLst/>
                    </a:prstGeom>
                  </pic:spPr>
                </pic:pic>
              </a:graphicData>
            </a:graphic>
          </wp:inline>
        </w:drawing>
      </w:r>
    </w:p>
    <w:p w14:paraId="42AD1FEC" w14:textId="791EC1C7" w:rsidR="2678DC4E" w:rsidRDefault="3FC0B26D" w:rsidP="6274C374">
      <w:pPr>
        <w:rPr>
          <w:rFonts w:ascii="Daytona" w:eastAsia="Daytona" w:hAnsi="Daytona" w:cs="Daytona"/>
        </w:rPr>
      </w:pPr>
      <w:r w:rsidRPr="22A6E4FD">
        <w:rPr>
          <w:rFonts w:ascii="Daytona" w:eastAsia="Daytona" w:hAnsi="Daytona" w:cs="Daytona"/>
          <w:b/>
          <w:bCs/>
        </w:rPr>
        <w:lastRenderedPageBreak/>
        <w:t>Calidad de procesos en la práctica</w:t>
      </w:r>
      <w:r w:rsidRPr="22A6E4FD">
        <w:rPr>
          <w:rFonts w:ascii="Daytona" w:eastAsia="Daytona" w:hAnsi="Daytona" w:cs="Daytona"/>
        </w:rPr>
        <w:t xml:space="preserve">: </w:t>
      </w:r>
      <w:r w:rsidR="037C42FA" w:rsidRPr="3BDAD62D">
        <w:rPr>
          <w:rFonts w:ascii="Daytona" w:eastAsia="Daytona" w:hAnsi="Daytona" w:cs="Daytona"/>
        </w:rPr>
        <w:t>¿cómo</w:t>
      </w:r>
      <w:r w:rsidRPr="22A6E4FD">
        <w:rPr>
          <w:rFonts w:ascii="Daytona" w:eastAsia="Daytona" w:hAnsi="Daytona" w:cs="Daytona"/>
        </w:rPr>
        <w:t xml:space="preserve"> garantizamos calidad de proceso en la práctica? Cumpliendo con algunas de las siguientes tareas:</w:t>
      </w:r>
    </w:p>
    <w:p w14:paraId="3D42D848" w14:textId="3559D492" w:rsidR="3FC0B26D" w:rsidRDefault="3FC0B26D" w:rsidP="001B65A5">
      <w:pPr>
        <w:pStyle w:val="Prrafodelista"/>
        <w:numPr>
          <w:ilvl w:val="0"/>
          <w:numId w:val="46"/>
        </w:numPr>
        <w:rPr>
          <w:rFonts w:ascii="Daytona" w:eastAsia="Daytona" w:hAnsi="Daytona" w:cs="Daytona"/>
        </w:rPr>
      </w:pPr>
      <w:r w:rsidRPr="22A6E4FD">
        <w:rPr>
          <w:rFonts w:ascii="Daytona" w:eastAsia="Daytona" w:hAnsi="Daytona" w:cs="Daytona"/>
        </w:rPr>
        <w:t>Definir proceso estándares tales como:</w:t>
      </w:r>
    </w:p>
    <w:p w14:paraId="177190F1" w14:textId="70B8EBD8" w:rsidR="3FC0B26D" w:rsidRDefault="3FC0B26D" w:rsidP="001B65A5">
      <w:pPr>
        <w:pStyle w:val="Prrafodelista"/>
        <w:numPr>
          <w:ilvl w:val="1"/>
          <w:numId w:val="46"/>
        </w:numPr>
        <w:rPr>
          <w:rFonts w:ascii="Daytona" w:eastAsia="Daytona" w:hAnsi="Daytona" w:cs="Daytona"/>
        </w:rPr>
      </w:pPr>
      <w:r w:rsidRPr="22A6E4FD">
        <w:rPr>
          <w:rFonts w:ascii="Daytona" w:eastAsia="Daytona" w:hAnsi="Daytona" w:cs="Daytona"/>
        </w:rPr>
        <w:t>Cómo deberían conducirse las revisiones</w:t>
      </w:r>
    </w:p>
    <w:p w14:paraId="5BEDF381" w14:textId="116FEA99" w:rsidR="3FC0B26D" w:rsidRDefault="3FC0B26D" w:rsidP="001B65A5">
      <w:pPr>
        <w:pStyle w:val="Prrafodelista"/>
        <w:numPr>
          <w:ilvl w:val="1"/>
          <w:numId w:val="46"/>
        </w:numPr>
        <w:rPr>
          <w:rFonts w:ascii="Daytona" w:eastAsia="Daytona" w:hAnsi="Daytona" w:cs="Daytona"/>
        </w:rPr>
      </w:pPr>
      <w:r w:rsidRPr="22A6E4FD">
        <w:rPr>
          <w:rFonts w:ascii="Daytona" w:eastAsia="Daytona" w:hAnsi="Daytona" w:cs="Daytona"/>
        </w:rPr>
        <w:t>Cómo debería realizarse la administración de configuración, etc.</w:t>
      </w:r>
    </w:p>
    <w:p w14:paraId="725BA23D" w14:textId="030AA303" w:rsidR="3FC0B26D" w:rsidRDefault="3FC0B26D" w:rsidP="001B65A5">
      <w:pPr>
        <w:pStyle w:val="Prrafodelista"/>
        <w:numPr>
          <w:ilvl w:val="0"/>
          <w:numId w:val="46"/>
        </w:numPr>
        <w:rPr>
          <w:rFonts w:ascii="Daytona" w:eastAsia="Daytona" w:hAnsi="Daytona" w:cs="Daytona"/>
        </w:rPr>
      </w:pPr>
      <w:r w:rsidRPr="22A6E4FD">
        <w:rPr>
          <w:rFonts w:ascii="Daytona" w:eastAsia="Daytona" w:hAnsi="Daytona" w:cs="Daytona"/>
        </w:rPr>
        <w:t>Monitorear el proceso de desarrollo para asegurar que los estándares sean respetados.</w:t>
      </w:r>
    </w:p>
    <w:p w14:paraId="4EAC5616" w14:textId="201CBE5C" w:rsidR="3FC0B26D" w:rsidRDefault="3FC0B26D" w:rsidP="001B65A5">
      <w:pPr>
        <w:pStyle w:val="Prrafodelista"/>
        <w:numPr>
          <w:ilvl w:val="0"/>
          <w:numId w:val="46"/>
        </w:numPr>
        <w:rPr>
          <w:rFonts w:ascii="Daytona" w:eastAsia="Daytona" w:hAnsi="Daytona" w:cs="Daytona"/>
        </w:rPr>
      </w:pPr>
      <w:r w:rsidRPr="22A6E4FD">
        <w:rPr>
          <w:rFonts w:ascii="Daytona" w:eastAsia="Daytona" w:hAnsi="Daytona" w:cs="Daytona"/>
        </w:rPr>
        <w:t xml:space="preserve">Reportar en el proceso a la </w:t>
      </w:r>
      <w:proofErr w:type="spellStart"/>
      <w:r w:rsidRPr="22A6E4FD">
        <w:rPr>
          <w:rFonts w:ascii="Daytona" w:eastAsia="Daytona" w:hAnsi="Daytona" w:cs="Daytona"/>
        </w:rPr>
        <w:t>Adm</w:t>
      </w:r>
      <w:proofErr w:type="spellEnd"/>
      <w:r w:rsidRPr="22A6E4FD">
        <w:rPr>
          <w:rFonts w:ascii="Daytona" w:eastAsia="Daytona" w:hAnsi="Daytona" w:cs="Daytona"/>
        </w:rPr>
        <w:t>. De Proyectos y al responsable del SW.</w:t>
      </w:r>
    </w:p>
    <w:p w14:paraId="0B863C9F" w14:textId="04750A8E" w:rsidR="3FC0B26D" w:rsidRDefault="3FC0B26D" w:rsidP="001B65A5">
      <w:pPr>
        <w:pStyle w:val="Prrafodelista"/>
        <w:numPr>
          <w:ilvl w:val="0"/>
          <w:numId w:val="46"/>
        </w:numPr>
        <w:rPr>
          <w:rFonts w:ascii="Daytona" w:eastAsia="Daytona" w:hAnsi="Daytona" w:cs="Daytona"/>
        </w:rPr>
      </w:pPr>
      <w:r w:rsidRPr="22A6E4FD">
        <w:rPr>
          <w:rFonts w:ascii="Daytona" w:eastAsia="Daytona" w:hAnsi="Daytona" w:cs="Daytona"/>
        </w:rPr>
        <w:t>No use prácticas inapropiadas simplemente porque se han establecido los estándares.</w:t>
      </w:r>
    </w:p>
    <w:p w14:paraId="1001AC46" w14:textId="71056FCE" w:rsidR="53732352" w:rsidRDefault="07D03DE0" w:rsidP="4E6D18C1">
      <w:pPr>
        <w:pStyle w:val="Estilo2"/>
        <w:rPr>
          <w:rFonts w:asciiTheme="majorHAnsi" w:eastAsiaTheme="majorEastAsia" w:hAnsiTheme="majorHAnsi" w:cstheme="majorBidi"/>
        </w:rPr>
      </w:pPr>
      <w:bookmarkStart w:id="326" w:name="_Toc433098480"/>
      <w:bookmarkStart w:id="327" w:name="_Toc928339487"/>
      <w:bookmarkStart w:id="328" w:name="_Toc1126226334"/>
      <w:bookmarkStart w:id="329" w:name="_Toc1438569579"/>
      <w:bookmarkStart w:id="330" w:name="_Toc117866082"/>
      <w:bookmarkStart w:id="331" w:name="_Toc1186153193"/>
      <w:bookmarkStart w:id="332" w:name="_Toc117866354"/>
      <w:r>
        <w:t>Modelos para la mejora de procesos</w:t>
      </w:r>
      <w:bookmarkEnd w:id="326"/>
      <w:bookmarkEnd w:id="327"/>
      <w:bookmarkEnd w:id="328"/>
      <w:bookmarkEnd w:id="329"/>
      <w:bookmarkEnd w:id="330"/>
      <w:bookmarkEnd w:id="331"/>
      <w:bookmarkEnd w:id="332"/>
    </w:p>
    <w:p w14:paraId="7DFCEB39" w14:textId="6D0BFD20" w:rsidR="04A7EDC8" w:rsidRDefault="546DE648" w:rsidP="39F4761B">
      <w:pPr>
        <w:rPr>
          <w:rFonts w:ascii="Daytona" w:eastAsia="Daytona" w:hAnsi="Daytona" w:cs="Daytona"/>
        </w:rPr>
      </w:pPr>
      <w:r w:rsidRPr="4E6D18C1">
        <w:rPr>
          <w:rFonts w:ascii="Daytona" w:eastAsia="Daytona" w:hAnsi="Daytona" w:cs="Daytona"/>
        </w:rPr>
        <w:t>La mejora continua de procesos significa comprender los procesos existentes y cambiarlos para incrementar la calidad del producto o reducir los costos y el tiempo de desarrollo. Los procesos definidos están de acuerdo con esta definición, ya que consideran que la calidad del producto final depende de la calidad del proceso.</w:t>
      </w:r>
    </w:p>
    <w:p w14:paraId="27A5F46F" w14:textId="7489B87F" w:rsidR="04A7EDC8" w:rsidRDefault="704B181E" w:rsidP="04A7EDC8">
      <w:pPr>
        <w:rPr>
          <w:rFonts w:ascii="Daytona" w:eastAsia="Daytona" w:hAnsi="Daytona" w:cs="Daytona"/>
        </w:rPr>
      </w:pPr>
      <w:r w:rsidRPr="39F4761B">
        <w:rPr>
          <w:rFonts w:ascii="Daytona" w:eastAsia="Daytona" w:hAnsi="Daytona" w:cs="Daytona"/>
        </w:rPr>
        <w:t>Los modelos NO te dicen cómo hacer las cosas. Son modelos descriptivos</w:t>
      </w:r>
      <w:r w:rsidR="04A7EDC8">
        <w:br/>
      </w:r>
      <w:r w:rsidR="12F30157" w:rsidRPr="4E6D18C1">
        <w:rPr>
          <w:rFonts w:ascii="Daytona" w:eastAsia="Daytona" w:hAnsi="Daytona" w:cs="Daytona"/>
        </w:rPr>
        <w:t>El propósito de los modelos de mejora es analizar el proceso que tiene la organización y armar un proyecto cuyo resultado, en lugar de ser un producto, es un proceso mejorado que se vuelca de nuevo a la organización con la idea de que se produzca un producto mejor.</w:t>
      </w:r>
    </w:p>
    <w:p w14:paraId="53F9D3BF" w14:textId="1EF2C287" w:rsidR="53732352" w:rsidRPr="000E55CE" w:rsidRDefault="624D3903" w:rsidP="4E6D18C1">
      <w:pPr>
        <w:pStyle w:val="Estilo3"/>
        <w:rPr>
          <w:rFonts w:asciiTheme="majorHAnsi" w:eastAsiaTheme="majorEastAsia" w:hAnsiTheme="majorHAnsi" w:cstheme="majorBidi"/>
          <w:color w:val="2F5496" w:themeColor="accent1" w:themeShade="BF"/>
          <w:sz w:val="26"/>
          <w:szCs w:val="26"/>
          <w:lang w:val="en-US"/>
        </w:rPr>
      </w:pPr>
      <w:bookmarkStart w:id="333" w:name="_Toc117866083"/>
      <w:bookmarkStart w:id="334" w:name="_Toc117866355"/>
      <w:bookmarkStart w:id="335" w:name="_Toc936148115"/>
      <w:bookmarkStart w:id="336" w:name="_Toc1141022045"/>
      <w:bookmarkStart w:id="337" w:name="_Toc1513717023"/>
      <w:bookmarkStart w:id="338" w:name="_Toc1827962721"/>
      <w:bookmarkStart w:id="339" w:name="_Toc1482315302"/>
      <w:r w:rsidRPr="24088892">
        <w:rPr>
          <w:lang w:val="de-DE"/>
        </w:rPr>
        <w:t xml:space="preserve">IDEAL (Initiating, Diagnosis, Establishing, Acting, </w:t>
      </w:r>
      <w:r w:rsidR="2FE70FA9" w:rsidRPr="029249BD">
        <w:rPr>
          <w:lang w:val="de-DE"/>
        </w:rPr>
        <w:t>L</w:t>
      </w:r>
      <w:r w:rsidR="5040A579" w:rsidRPr="029249BD">
        <w:rPr>
          <w:lang w:val="de-DE"/>
        </w:rPr>
        <w:t>earning</w:t>
      </w:r>
      <w:r w:rsidRPr="24088892">
        <w:rPr>
          <w:lang w:val="de-DE"/>
        </w:rPr>
        <w:t>):</w:t>
      </w:r>
      <w:bookmarkEnd w:id="333"/>
      <w:bookmarkEnd w:id="334"/>
      <w:r w:rsidRPr="24088892">
        <w:rPr>
          <w:lang w:val="de-DE"/>
        </w:rPr>
        <w:t xml:space="preserve"> </w:t>
      </w:r>
      <w:bookmarkEnd w:id="335"/>
      <w:bookmarkEnd w:id="336"/>
      <w:bookmarkEnd w:id="337"/>
      <w:bookmarkEnd w:id="338"/>
      <w:bookmarkEnd w:id="339"/>
    </w:p>
    <w:p w14:paraId="2B914044" w14:textId="60E694F2" w:rsidR="53732352" w:rsidRDefault="624D3903" w:rsidP="4E6D18C1">
      <w:pPr>
        <w:jc w:val="center"/>
      </w:pPr>
      <w:r>
        <w:rPr>
          <w:noProof/>
        </w:rPr>
        <w:drawing>
          <wp:inline distT="0" distB="0" distL="0" distR="0" wp14:anchorId="68D9EF4B" wp14:editId="06611E2D">
            <wp:extent cx="4572000" cy="2466975"/>
            <wp:effectExtent l="0" t="0" r="0" b="0"/>
            <wp:docPr id="759088936" name="Picture 75908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088936"/>
                    <pic:cNvPicPr/>
                  </pic:nvPicPr>
                  <pic:blipFill>
                    <a:blip r:embed="rId24">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770C4D1C" w14:textId="1D8329F7" w:rsidR="53732352" w:rsidRDefault="04A7EDC8" w:rsidP="04A7EDC8">
      <w:pPr>
        <w:rPr>
          <w:rFonts w:ascii="Daytona" w:eastAsia="Daytona" w:hAnsi="Daytona" w:cs="Daytona"/>
        </w:rPr>
      </w:pPr>
      <w:r w:rsidRPr="04A7EDC8">
        <w:rPr>
          <w:rFonts w:ascii="Daytona" w:eastAsia="Daytona" w:hAnsi="Daytona" w:cs="Daytona"/>
        </w:rPr>
        <w:t xml:space="preserve">Nos da el contexto para </w:t>
      </w:r>
      <w:r w:rsidRPr="000973EF">
        <w:rPr>
          <w:rFonts w:ascii="Daytona" w:eastAsia="Daytona" w:hAnsi="Daytona" w:cs="Daytona"/>
          <w:highlight w:val="lightGray"/>
        </w:rPr>
        <w:t>crear un proyecto cuyo resultado va a ser un proceso definido</w:t>
      </w:r>
      <w:r w:rsidRPr="04A7EDC8">
        <w:rPr>
          <w:rFonts w:ascii="Daytona" w:eastAsia="Daytona" w:hAnsi="Daytona" w:cs="Daytona"/>
        </w:rPr>
        <w:t xml:space="preserve">. </w:t>
      </w:r>
      <w:r w:rsidR="20A76447" w:rsidRPr="25C4F65D">
        <w:rPr>
          <w:rFonts w:ascii="Daytona" w:eastAsia="Daytona" w:hAnsi="Daytona" w:cs="Daytona"/>
        </w:rPr>
        <w:t>Es un modelo cíclico que mejora el proceso existente en una organización.</w:t>
      </w:r>
    </w:p>
    <w:p w14:paraId="53FE2144" w14:textId="6B675542" w:rsidR="53732352" w:rsidRDefault="04A7EDC8" w:rsidP="04A7EDC8">
      <w:pPr>
        <w:rPr>
          <w:rFonts w:ascii="Daytona" w:eastAsia="Daytona" w:hAnsi="Daytona" w:cs="Daytona"/>
        </w:rPr>
      </w:pPr>
      <w:r w:rsidRPr="04A7EDC8">
        <w:rPr>
          <w:rFonts w:ascii="Daytona" w:eastAsia="Daytona" w:hAnsi="Daytona" w:cs="Daytona"/>
        </w:rPr>
        <w:t>En el inicio empieza buscando un sponsor (apoyo en la organización</w:t>
      </w:r>
      <w:r w:rsidR="2F6D5C10" w:rsidRPr="25C4F65D">
        <w:rPr>
          <w:rFonts w:ascii="Daytona" w:eastAsia="Daytona" w:hAnsi="Daytona" w:cs="Daytona"/>
        </w:rPr>
        <w:t xml:space="preserve"> (económico)</w:t>
      </w:r>
      <w:r w:rsidR="13DDDABC" w:rsidRPr="25C4F65D">
        <w:rPr>
          <w:rFonts w:ascii="Daytona" w:eastAsia="Daytona" w:hAnsi="Daytona" w:cs="Daytona"/>
        </w:rPr>
        <w:t>).</w:t>
      </w:r>
      <w:r w:rsidRPr="04A7EDC8">
        <w:rPr>
          <w:rFonts w:ascii="Daytona" w:eastAsia="Daytona" w:hAnsi="Daytona" w:cs="Daytona"/>
        </w:rPr>
        <w:t xml:space="preserve"> Esto es importante porque una mejora de proceso nunca es crítica, siempre hay algo más importante, entonces </w:t>
      </w:r>
      <w:r w:rsidR="0E242FEE" w:rsidRPr="0B80AD0C">
        <w:rPr>
          <w:rFonts w:ascii="Daytona" w:eastAsia="Daytona" w:hAnsi="Daytona" w:cs="Daytona"/>
        </w:rPr>
        <w:t>si</w:t>
      </w:r>
      <w:r w:rsidR="140DEB2E" w:rsidRPr="0B80AD0C">
        <w:rPr>
          <w:rFonts w:ascii="Daytona" w:eastAsia="Daytona" w:hAnsi="Daytona" w:cs="Daytona"/>
        </w:rPr>
        <w:t xml:space="preserve"> </w:t>
      </w:r>
      <w:r w:rsidR="0E242FEE" w:rsidRPr="0B80AD0C">
        <w:rPr>
          <w:rFonts w:ascii="Daytona" w:eastAsia="Daytona" w:hAnsi="Daytona" w:cs="Daytona"/>
        </w:rPr>
        <w:t>no</w:t>
      </w:r>
      <w:r w:rsidRPr="04A7EDC8">
        <w:rPr>
          <w:rFonts w:ascii="Daytona" w:eastAsia="Daytona" w:hAnsi="Daytona" w:cs="Daytona"/>
        </w:rPr>
        <w:t xml:space="preserve"> tengo un aval para ejecutar este tipo de proyectos, suelen no terminar exitosamente. Debemos entonces analizar dónde estamos y dónde queremos ir (se le llama análisis de brecha). </w:t>
      </w:r>
    </w:p>
    <w:p w14:paraId="5A58A784" w14:textId="785A2C4E" w:rsidR="52CB29D5" w:rsidRDefault="52CB29D5" w:rsidP="56121811">
      <w:pPr>
        <w:rPr>
          <w:rFonts w:ascii="Daytona" w:eastAsia="Daytona" w:hAnsi="Daytona" w:cs="Daytona"/>
        </w:rPr>
      </w:pPr>
      <w:r w:rsidRPr="56121811">
        <w:rPr>
          <w:rFonts w:ascii="Daytona" w:eastAsia="Daytona" w:hAnsi="Daytona" w:cs="Daytona"/>
        </w:rPr>
        <w:lastRenderedPageBreak/>
        <w:t>Se trata de un modelo de mejora de procesos que sirve como guía para inicializar, planificar e implementar acciones de mejora. Su nombre se debe a las 5 fases que lo componen:</w:t>
      </w:r>
    </w:p>
    <w:p w14:paraId="10D56703" w14:textId="5F1F2C9E" w:rsidR="15840603" w:rsidRDefault="15840603" w:rsidP="001B65A5">
      <w:pPr>
        <w:pStyle w:val="Prrafodelista"/>
        <w:numPr>
          <w:ilvl w:val="0"/>
          <w:numId w:val="44"/>
        </w:numPr>
        <w:rPr>
          <w:rFonts w:ascii="Daytona" w:eastAsia="Daytona" w:hAnsi="Daytona" w:cs="Daytona"/>
        </w:rPr>
      </w:pPr>
      <w:r w:rsidRPr="56121811">
        <w:rPr>
          <w:rFonts w:ascii="Daytona" w:eastAsia="Daytona" w:hAnsi="Daytona" w:cs="Daytona"/>
          <w:b/>
          <w:bCs/>
        </w:rPr>
        <w:t>Inicialización</w:t>
      </w:r>
      <w:r w:rsidRPr="56121811">
        <w:rPr>
          <w:rFonts w:ascii="Daytona" w:eastAsia="Daytona" w:hAnsi="Daytona" w:cs="Daytona"/>
        </w:rPr>
        <w:t>:</w:t>
      </w:r>
      <w:r w:rsidR="4A11F409" w:rsidRPr="56121811">
        <w:rPr>
          <w:rFonts w:ascii="Daytona" w:eastAsia="Daytona" w:hAnsi="Daytona" w:cs="Daytona"/>
        </w:rPr>
        <w:t xml:space="preserve"> </w:t>
      </w:r>
      <w:r w:rsidR="3449013F" w:rsidRPr="56121811">
        <w:rPr>
          <w:rFonts w:ascii="Daytona" w:eastAsia="Daytona" w:hAnsi="Daytona" w:cs="Daytona"/>
        </w:rPr>
        <w:t>se reconocen las necesidades de cambio en la organización, razones para iniciar, determinar metas</w:t>
      </w:r>
      <w:r w:rsidR="7E43E64A" w:rsidRPr="56121811">
        <w:rPr>
          <w:rFonts w:ascii="Daytona" w:eastAsia="Daytona" w:hAnsi="Daytona" w:cs="Daytona"/>
        </w:rPr>
        <w:t xml:space="preserve"> buscadas al proponer un cambio en el proceso. Se requiere que la organización apoye esta decisión de mejora</w:t>
      </w:r>
      <w:r w:rsidR="4CDD76EC" w:rsidRPr="39F4761B">
        <w:rPr>
          <w:rFonts w:ascii="Daytona" w:eastAsia="Daytona" w:hAnsi="Daytona" w:cs="Daytona"/>
        </w:rPr>
        <w:t xml:space="preserve"> (</w:t>
      </w:r>
      <w:proofErr w:type="spellStart"/>
      <w:r w:rsidR="4CDD76EC" w:rsidRPr="39F4761B">
        <w:rPr>
          <w:rFonts w:ascii="Daytona" w:eastAsia="Daytona" w:hAnsi="Daytona" w:cs="Daytona"/>
        </w:rPr>
        <w:t>sponsoreo</w:t>
      </w:r>
      <w:proofErr w:type="spellEnd"/>
      <w:r w:rsidR="4CDD76EC" w:rsidRPr="39F4761B">
        <w:rPr>
          <w:rFonts w:ascii="Daytona" w:eastAsia="Daytona" w:hAnsi="Daytona" w:cs="Daytona"/>
        </w:rPr>
        <w:t>).</w:t>
      </w:r>
    </w:p>
    <w:p w14:paraId="24B37F7B" w14:textId="11C08E91" w:rsidR="15840603" w:rsidRDefault="15840603" w:rsidP="001B65A5">
      <w:pPr>
        <w:pStyle w:val="Prrafodelista"/>
        <w:numPr>
          <w:ilvl w:val="0"/>
          <w:numId w:val="44"/>
        </w:numPr>
        <w:rPr>
          <w:rFonts w:ascii="Daytona" w:eastAsia="Daytona" w:hAnsi="Daytona" w:cs="Daytona"/>
        </w:rPr>
      </w:pPr>
      <w:r w:rsidRPr="56121811">
        <w:rPr>
          <w:rFonts w:ascii="Daytona" w:eastAsia="Daytona" w:hAnsi="Daytona" w:cs="Daytona"/>
          <w:b/>
          <w:bCs/>
        </w:rPr>
        <w:t>Diagnóstico</w:t>
      </w:r>
      <w:r w:rsidRPr="56121811">
        <w:rPr>
          <w:rFonts w:ascii="Daytona" w:eastAsia="Daytona" w:hAnsi="Daytona" w:cs="Daytona"/>
        </w:rPr>
        <w:t>: Establecer la madurez actual de la organización y los riegos asociados al proceso de mejora</w:t>
      </w:r>
      <w:r w:rsidR="20BBDEE1" w:rsidRPr="56121811">
        <w:rPr>
          <w:rFonts w:ascii="Daytona" w:eastAsia="Daytona" w:hAnsi="Daytona" w:cs="Daytona"/>
        </w:rPr>
        <w:t xml:space="preserve"> (revisar estado actual y futuro de la </w:t>
      </w:r>
      <w:proofErr w:type="spellStart"/>
      <w:r w:rsidR="20BBDEE1" w:rsidRPr="56121811">
        <w:rPr>
          <w:rFonts w:ascii="Daytona" w:eastAsia="Daytona" w:hAnsi="Daytona" w:cs="Daytona"/>
        </w:rPr>
        <w:t>org</w:t>
      </w:r>
      <w:proofErr w:type="spellEnd"/>
      <w:r w:rsidR="20BBDEE1" w:rsidRPr="56121811">
        <w:rPr>
          <w:rFonts w:ascii="Daytona" w:eastAsia="Daytona" w:hAnsi="Daytona" w:cs="Daytona"/>
        </w:rPr>
        <w:t>.).</w:t>
      </w:r>
    </w:p>
    <w:p w14:paraId="766D9680" w14:textId="0B10ED59" w:rsidR="15840603" w:rsidRDefault="15840603" w:rsidP="001B65A5">
      <w:pPr>
        <w:pStyle w:val="Prrafodelista"/>
        <w:numPr>
          <w:ilvl w:val="0"/>
          <w:numId w:val="44"/>
        </w:numPr>
        <w:rPr>
          <w:rFonts w:ascii="Daytona" w:eastAsia="Daytona" w:hAnsi="Daytona" w:cs="Daytona"/>
        </w:rPr>
      </w:pPr>
      <w:r w:rsidRPr="56121811">
        <w:rPr>
          <w:rFonts w:ascii="Daytona" w:eastAsia="Daytona" w:hAnsi="Daytona" w:cs="Daytona"/>
          <w:b/>
          <w:bCs/>
        </w:rPr>
        <w:t>Establecimiento</w:t>
      </w:r>
      <w:r w:rsidRPr="56121811">
        <w:rPr>
          <w:rFonts w:ascii="Daytona" w:eastAsia="Daytona" w:hAnsi="Daytona" w:cs="Daytona"/>
        </w:rPr>
        <w:t>:</w:t>
      </w:r>
      <w:r w:rsidR="1268222A" w:rsidRPr="56121811">
        <w:rPr>
          <w:rFonts w:ascii="Daytona" w:eastAsia="Daytona" w:hAnsi="Daytona" w:cs="Daytona"/>
        </w:rPr>
        <w:t xml:space="preserve"> Durante la fase se elabora un plan detallado con acciones específicas, entregables y responsabilidades para el programa de mejora basado en los resultados del diagnóstico y en los objetivos que se quieren alcanzar.</w:t>
      </w:r>
      <w:r w:rsidR="5DD303C5" w:rsidRPr="56121811">
        <w:rPr>
          <w:rFonts w:ascii="Daytona" w:eastAsia="Daytona" w:hAnsi="Daytona" w:cs="Daytona"/>
        </w:rPr>
        <w:t xml:space="preserve"> Para elaborar el plan se parte de definir las prioridades para el esfuerzo de mejora.</w:t>
      </w:r>
    </w:p>
    <w:p w14:paraId="3F1EEFDB" w14:textId="2A18E524" w:rsidR="3F85958A" w:rsidRDefault="3F85958A" w:rsidP="001B65A5">
      <w:pPr>
        <w:pStyle w:val="Prrafodelista"/>
        <w:numPr>
          <w:ilvl w:val="0"/>
          <w:numId w:val="44"/>
        </w:numPr>
        <w:rPr>
          <w:rFonts w:ascii="Daytona" w:eastAsia="Daytona" w:hAnsi="Daytona" w:cs="Daytona"/>
        </w:rPr>
      </w:pPr>
      <w:r w:rsidRPr="56121811">
        <w:rPr>
          <w:rFonts w:ascii="Daytona" w:eastAsia="Daytona" w:hAnsi="Daytona" w:cs="Daytona"/>
          <w:b/>
          <w:bCs/>
        </w:rPr>
        <w:t>Ejecutar</w:t>
      </w:r>
      <w:r w:rsidRPr="745B8B81">
        <w:rPr>
          <w:rFonts w:ascii="Daytona" w:eastAsia="Daytona" w:hAnsi="Daytona" w:cs="Daytona"/>
          <w:b/>
        </w:rPr>
        <w:t>/Acción</w:t>
      </w:r>
      <w:r w:rsidR="15840603" w:rsidRPr="56121811">
        <w:rPr>
          <w:rFonts w:ascii="Daytona" w:eastAsia="Daytona" w:hAnsi="Daytona" w:cs="Daytona"/>
        </w:rPr>
        <w:t>:</w:t>
      </w:r>
      <w:r w:rsidR="12C6A008" w:rsidRPr="56121811">
        <w:rPr>
          <w:rFonts w:ascii="Daytona" w:eastAsia="Daytona" w:hAnsi="Daytona" w:cs="Daytona"/>
        </w:rPr>
        <w:t xml:space="preserve"> Efectuar los cambios y reunir información para aprender de la mejora.</w:t>
      </w:r>
      <w:r w:rsidR="6737F383" w:rsidRPr="56121811">
        <w:rPr>
          <w:rFonts w:ascii="Daytona" w:eastAsia="Daytona" w:hAnsi="Daytona" w:cs="Daytona"/>
        </w:rPr>
        <w:t xml:space="preserve"> Se implementan las acciones planeadas</w:t>
      </w:r>
      <w:r w:rsidR="0492F11A" w:rsidRPr="18E6156F">
        <w:rPr>
          <w:rFonts w:ascii="Daytona" w:eastAsia="Daytona" w:hAnsi="Daytona" w:cs="Daytona"/>
        </w:rPr>
        <w:t xml:space="preserve"> en un proyecto piloto (no en todos los procesos de la organización, ya que es una prueba).</w:t>
      </w:r>
      <w:r w:rsidR="6737F383" w:rsidRPr="56121811">
        <w:rPr>
          <w:rFonts w:ascii="Daytona" w:eastAsia="Daytona" w:hAnsi="Daytona" w:cs="Daytona"/>
        </w:rPr>
        <w:t xml:space="preserve"> Si la solución es satisfactoria para la </w:t>
      </w:r>
      <w:proofErr w:type="spellStart"/>
      <w:r w:rsidR="6737F383" w:rsidRPr="56121811">
        <w:rPr>
          <w:rFonts w:ascii="Daytona" w:eastAsia="Daytona" w:hAnsi="Daytona" w:cs="Daytona"/>
        </w:rPr>
        <w:t>org</w:t>
      </w:r>
      <w:proofErr w:type="spellEnd"/>
      <w:r w:rsidR="6737F383" w:rsidRPr="56121811">
        <w:rPr>
          <w:rFonts w:ascii="Daytona" w:eastAsia="Daytona" w:hAnsi="Daytona" w:cs="Daytona"/>
        </w:rPr>
        <w:t>, se implanta en la empresa.</w:t>
      </w:r>
    </w:p>
    <w:p w14:paraId="0EB26C00" w14:textId="4648D4E9" w:rsidR="15840603" w:rsidRDefault="101CA748" w:rsidP="001B65A5">
      <w:pPr>
        <w:pStyle w:val="Prrafodelista"/>
        <w:numPr>
          <w:ilvl w:val="0"/>
          <w:numId w:val="44"/>
        </w:numPr>
        <w:rPr>
          <w:rFonts w:ascii="Daytona" w:eastAsia="Daytona" w:hAnsi="Daytona" w:cs="Daytona"/>
        </w:rPr>
      </w:pPr>
      <w:r w:rsidRPr="24088892">
        <w:rPr>
          <w:rFonts w:ascii="Daytona" w:eastAsia="Daytona" w:hAnsi="Daytona" w:cs="Daytona"/>
          <w:b/>
          <w:bCs/>
        </w:rPr>
        <w:t>Aprendizaje</w:t>
      </w:r>
      <w:r w:rsidRPr="24088892">
        <w:rPr>
          <w:rFonts w:ascii="Daytona" w:eastAsia="Daytona" w:hAnsi="Daytona" w:cs="Daytona"/>
        </w:rPr>
        <w:t>:</w:t>
      </w:r>
      <w:r w:rsidR="09996DC6" w:rsidRPr="24088892">
        <w:rPr>
          <w:rFonts w:ascii="Daytona" w:eastAsia="Daytona" w:hAnsi="Daytona" w:cs="Daytona"/>
        </w:rPr>
        <w:t xml:space="preserve"> busca garantizar que el próximo ciclo sea más efectivo. Durante la misma se revisa toda la información recolectada en los pasos anteriores y se evalúan los logros y objetivos alcanzados para lograr implementar el cambio de manera más efectiva y eficiente en el futuro</w:t>
      </w:r>
      <w:r w:rsidR="00E8428A">
        <w:rPr>
          <w:rFonts w:ascii="Daytona" w:eastAsia="Daytona" w:hAnsi="Daytona" w:cs="Daytona"/>
        </w:rPr>
        <w:t>.</w:t>
      </w:r>
      <w:r w:rsidR="4297BFD7" w:rsidRPr="18E6156F">
        <w:rPr>
          <w:rFonts w:ascii="Daytona" w:eastAsia="Daytona" w:hAnsi="Daytona" w:cs="Daytona"/>
        </w:rPr>
        <w:t xml:space="preserve"> Extrapolar la mejora </w:t>
      </w:r>
      <w:r w:rsidR="2A720759" w:rsidRPr="18E6156F">
        <w:rPr>
          <w:rFonts w:ascii="Daytona" w:eastAsia="Daytona" w:hAnsi="Daytona" w:cs="Daytona"/>
        </w:rPr>
        <w:t xml:space="preserve">al resto de proyectos </w:t>
      </w:r>
      <w:r w:rsidR="4297BFD7" w:rsidRPr="18E6156F">
        <w:rPr>
          <w:rFonts w:ascii="Daytona" w:eastAsia="Daytona" w:hAnsi="Daytona" w:cs="Daytona"/>
        </w:rPr>
        <w:t>en caso de que sea exitosa la ejecución o realizar correcciones en caso de que fracase el proyecto piloto.</w:t>
      </w:r>
    </w:p>
    <w:p w14:paraId="4E5BD1DE" w14:textId="1EF2C287" w:rsidR="7F97365F" w:rsidRDefault="7F97365F" w:rsidP="24088892">
      <w:pPr>
        <w:pStyle w:val="Estilo2"/>
      </w:pPr>
      <w:bookmarkStart w:id="340" w:name="_Toc658706592"/>
      <w:bookmarkStart w:id="341" w:name="_Toc378317188"/>
      <w:bookmarkStart w:id="342" w:name="_Toc2056822501"/>
      <w:bookmarkStart w:id="343" w:name="_Toc2015690497"/>
      <w:bookmarkStart w:id="344" w:name="_Toc117866084"/>
      <w:bookmarkStart w:id="345" w:name="_Toc867038871"/>
      <w:bookmarkStart w:id="346" w:name="_Toc117866356"/>
      <w:r>
        <w:t>Modelos de Calidad de proceso</w:t>
      </w:r>
      <w:bookmarkEnd w:id="340"/>
      <w:bookmarkEnd w:id="341"/>
      <w:bookmarkEnd w:id="342"/>
      <w:bookmarkEnd w:id="343"/>
      <w:bookmarkEnd w:id="344"/>
      <w:bookmarkEnd w:id="345"/>
      <w:bookmarkEnd w:id="346"/>
    </w:p>
    <w:p w14:paraId="2ED02D6D" w14:textId="5EC5D08E" w:rsidR="7201ACA2" w:rsidRDefault="7201ACA2" w:rsidP="18E6156F">
      <w:pPr>
        <w:spacing w:line="276" w:lineRule="auto"/>
        <w:jc w:val="both"/>
      </w:pPr>
      <w:r w:rsidRPr="18E6156F">
        <w:rPr>
          <w:rFonts w:ascii="Daytona" w:eastAsia="Daytona" w:hAnsi="Daytona" w:cs="Daytona"/>
          <w:lang w:val="es"/>
        </w:rPr>
        <w:t xml:space="preserve">Plantean una definición teórica del proceso que se utilizará en una organización (con diferentes niveles de detalle según lo que se necesite), para luego compararlo con la ejecución del proyecto donde se implementa (instancia) ese proceso de desarrollo. Esto permite medir qué tanto se está cumpliendo en el proyecto con lo que plantea la definición teórica del proceso de desarrollo (definición de roles, asignación de responsabilidades, actividades a realizar, </w:t>
      </w:r>
      <w:proofErr w:type="spellStart"/>
      <w:r w:rsidRPr="18E6156F">
        <w:rPr>
          <w:rFonts w:ascii="Daytona" w:eastAsia="Daytona" w:hAnsi="Daytona" w:cs="Daytona"/>
          <w:lang w:val="es"/>
        </w:rPr>
        <w:t>etc</w:t>
      </w:r>
      <w:proofErr w:type="spellEnd"/>
      <w:r w:rsidRPr="18E6156F">
        <w:rPr>
          <w:rFonts w:ascii="Daytona" w:eastAsia="Daytona" w:hAnsi="Daytona" w:cs="Daytona"/>
          <w:lang w:val="es"/>
        </w:rPr>
        <w:t>), a través de las auditorías de proyecto.</w:t>
      </w:r>
    </w:p>
    <w:p w14:paraId="4BA25693" w14:textId="6C10CFEA" w:rsidR="7201ACA2" w:rsidRDefault="7201ACA2" w:rsidP="18E6156F">
      <w:pPr>
        <w:spacing w:line="276" w:lineRule="auto"/>
        <w:jc w:val="both"/>
        <w:rPr>
          <w:rFonts w:ascii="Daytona" w:eastAsia="Daytona" w:hAnsi="Daytona" w:cs="Daytona"/>
          <w:u w:val="single"/>
          <w:lang w:val="es"/>
        </w:rPr>
      </w:pPr>
      <w:proofErr w:type="gramStart"/>
      <w:r w:rsidRPr="18E6156F">
        <w:rPr>
          <w:rFonts w:ascii="Daytona" w:eastAsia="Daytona" w:hAnsi="Daytona" w:cs="Daytona"/>
          <w:lang w:val="es"/>
        </w:rPr>
        <w:t>No es lo mismo que un estándar de proceso!</w:t>
      </w:r>
      <w:proofErr w:type="gramEnd"/>
      <w:r w:rsidRPr="18E6156F">
        <w:rPr>
          <w:rFonts w:ascii="Daytona" w:eastAsia="Daytona" w:hAnsi="Daytona" w:cs="Daytona"/>
          <w:lang w:val="es"/>
        </w:rPr>
        <w:t xml:space="preserve"> </w:t>
      </w:r>
      <w:r w:rsidRPr="6629BC01">
        <w:rPr>
          <w:rFonts w:ascii="Daytona" w:eastAsia="Daytona" w:hAnsi="Daytona" w:cs="Daytona"/>
          <w:u w:val="single"/>
          <w:lang w:val="es"/>
        </w:rPr>
        <w:t>El objetivo de estos modelos de calidad es acreditar que una organización tiene cierto nivel de madurez en su proceso de desarrollo adoptado.</w:t>
      </w:r>
    </w:p>
    <w:p w14:paraId="2254FD4D" w14:textId="25C509A3" w:rsidR="39F4761B" w:rsidRDefault="39F4761B" w:rsidP="39F4761B">
      <w:pPr>
        <w:pStyle w:val="Estilo3"/>
      </w:pPr>
    </w:p>
    <w:p w14:paraId="3D29D16E" w14:textId="1EF2C287" w:rsidR="60EEF642" w:rsidRPr="000E55CE" w:rsidRDefault="6367E375" w:rsidP="39F4761B">
      <w:pPr>
        <w:pStyle w:val="Estilo3"/>
        <w:rPr>
          <w:lang w:val="en-US"/>
        </w:rPr>
      </w:pPr>
      <w:bookmarkStart w:id="347" w:name="_Toc1046649893"/>
      <w:bookmarkStart w:id="348" w:name="_Toc117866085"/>
      <w:bookmarkStart w:id="349" w:name="_Toc1836866734"/>
      <w:bookmarkStart w:id="350" w:name="_Toc117866357"/>
      <w:r w:rsidRPr="000E55CE">
        <w:rPr>
          <w:lang w:val="en-US"/>
        </w:rPr>
        <w:t>SPICE</w:t>
      </w:r>
      <w:r w:rsidR="48E82E2E" w:rsidRPr="000E55CE">
        <w:rPr>
          <w:lang w:val="en-US"/>
        </w:rPr>
        <w:t xml:space="preserve"> (Software Process Improvement Capability Evaluation)</w:t>
      </w:r>
      <w:bookmarkEnd w:id="347"/>
      <w:bookmarkEnd w:id="348"/>
      <w:bookmarkEnd w:id="349"/>
      <w:bookmarkEnd w:id="350"/>
    </w:p>
    <w:p w14:paraId="1E8234AB" w14:textId="5D13194A" w:rsidR="60EEF642" w:rsidRDefault="60EEF642" w:rsidP="1F5C5452">
      <w:bookmarkStart w:id="351" w:name="_Toc108187584"/>
      <w:r>
        <w:t>Es un modelo dual, teórico. Tiene 2 partes:</w:t>
      </w:r>
      <w:bookmarkEnd w:id="351"/>
    </w:p>
    <w:p w14:paraId="601C4F58" w14:textId="0BB997CD" w:rsidR="60EEF642" w:rsidRDefault="60EEF642" w:rsidP="001B65A5">
      <w:pPr>
        <w:pStyle w:val="Prrafodelista"/>
        <w:numPr>
          <w:ilvl w:val="0"/>
          <w:numId w:val="59"/>
        </w:numPr>
        <w:rPr>
          <w:rFonts w:ascii="Daytona" w:eastAsia="Daytona" w:hAnsi="Daytona" w:cs="Daytona"/>
        </w:rPr>
      </w:pPr>
      <w:bookmarkStart w:id="352" w:name="_Toc247796373"/>
      <w:r w:rsidRPr="6F35EB22">
        <w:rPr>
          <w:rFonts w:ascii="Daytona" w:eastAsia="Daytona" w:hAnsi="Daytona" w:cs="Daytona"/>
        </w:rPr>
        <w:t>Modelo de Calidad</w:t>
      </w:r>
      <w:bookmarkEnd w:id="352"/>
    </w:p>
    <w:p w14:paraId="30B6EDCF" w14:textId="0DE68883" w:rsidR="60EEF642" w:rsidRDefault="60EEF642" w:rsidP="001B65A5">
      <w:pPr>
        <w:pStyle w:val="Prrafodelista"/>
        <w:numPr>
          <w:ilvl w:val="0"/>
          <w:numId w:val="59"/>
        </w:numPr>
        <w:rPr>
          <w:rFonts w:ascii="Daytona" w:eastAsia="Daytona" w:hAnsi="Daytona" w:cs="Daytona"/>
        </w:rPr>
      </w:pPr>
      <w:bookmarkStart w:id="353" w:name="_Toc957924922"/>
      <w:r w:rsidRPr="6F35EB22">
        <w:rPr>
          <w:rFonts w:ascii="Daytona" w:eastAsia="Daytona" w:hAnsi="Daytona" w:cs="Daytona"/>
        </w:rPr>
        <w:t>SPICE + IDEAL: son ambos modelos de mejora de proceso. Estos modelos de mejora se usan para crear Proyectos de Mejora para una organización.</w:t>
      </w:r>
      <w:r w:rsidR="1E437657" w:rsidRPr="6F35EB22">
        <w:rPr>
          <w:rFonts w:ascii="Daytona" w:eastAsia="Daytona" w:hAnsi="Daytona" w:cs="Daytona"/>
        </w:rPr>
        <w:t xml:space="preserve"> El resultado de este proyecto va a ser un proceso definido que se usará para hacer Proyectos.</w:t>
      </w:r>
      <w:bookmarkEnd w:id="353"/>
    </w:p>
    <w:p w14:paraId="6620865F" w14:textId="0E82A0BF" w:rsidR="39F4761B" w:rsidRDefault="39F4761B" w:rsidP="39F4761B">
      <w:pPr>
        <w:pStyle w:val="Estilo3"/>
        <w:rPr>
          <w:sz w:val="22"/>
          <w:szCs w:val="22"/>
        </w:rPr>
      </w:pPr>
    </w:p>
    <w:p w14:paraId="75713E57" w14:textId="1EF2C287" w:rsidR="53732352" w:rsidRDefault="07D03DE0" w:rsidP="4E6D18C1">
      <w:pPr>
        <w:pStyle w:val="Estilo3"/>
        <w:rPr>
          <w:rFonts w:asciiTheme="majorHAnsi" w:eastAsiaTheme="majorEastAsia" w:hAnsiTheme="majorHAnsi" w:cstheme="majorBidi"/>
          <w:color w:val="2F5496" w:themeColor="accent1" w:themeShade="BF"/>
          <w:sz w:val="26"/>
          <w:szCs w:val="26"/>
        </w:rPr>
      </w:pPr>
      <w:bookmarkStart w:id="354" w:name="_Toc1715963786"/>
      <w:bookmarkStart w:id="355" w:name="_Toc212459458"/>
      <w:bookmarkStart w:id="356" w:name="_Toc922035040"/>
      <w:bookmarkStart w:id="357" w:name="_Toc828625450"/>
      <w:bookmarkStart w:id="358" w:name="_Toc117866086"/>
      <w:bookmarkStart w:id="359" w:name="_Toc692246782"/>
      <w:bookmarkStart w:id="360" w:name="_Toc117866358"/>
      <w:r>
        <w:t>Modelo de Calidad CMMI</w:t>
      </w:r>
      <w:bookmarkEnd w:id="354"/>
      <w:bookmarkEnd w:id="355"/>
      <w:bookmarkEnd w:id="356"/>
      <w:bookmarkEnd w:id="357"/>
      <w:bookmarkEnd w:id="358"/>
      <w:bookmarkEnd w:id="359"/>
      <w:bookmarkEnd w:id="360"/>
    </w:p>
    <w:p w14:paraId="7A754621" w14:textId="5AA82AF9" w:rsidR="31F661F5" w:rsidRDefault="31F661F5" w:rsidP="394C1707">
      <w:pPr>
        <w:rPr>
          <w:rFonts w:ascii="Daytona" w:eastAsia="Daytona" w:hAnsi="Daytona" w:cs="Daytona"/>
        </w:rPr>
      </w:pPr>
      <w:r w:rsidRPr="394C1707">
        <w:rPr>
          <w:rFonts w:ascii="Daytona" w:eastAsia="Daytona" w:hAnsi="Daytona" w:cs="Daytona"/>
        </w:rPr>
        <w:t>Es un modelo</w:t>
      </w:r>
      <w:r w:rsidR="7A57D442" w:rsidRPr="18E6156F">
        <w:rPr>
          <w:rFonts w:ascii="Daytona" w:eastAsia="Daytona" w:hAnsi="Daytona" w:cs="Daytona"/>
        </w:rPr>
        <w:t xml:space="preserve"> de calidad</w:t>
      </w:r>
      <w:r w:rsidRPr="394C1707">
        <w:rPr>
          <w:rFonts w:ascii="Daytona" w:eastAsia="Daytona" w:hAnsi="Daytona" w:cs="Daytona"/>
        </w:rPr>
        <w:t xml:space="preserve"> para la mejora y evaluación de procesos para el desarrollo, mantenimiento y operación de sistemas de software, que constituye un conjunto de buenas prácticas que son publicadas en modelos.</w:t>
      </w:r>
    </w:p>
    <w:p w14:paraId="33E84322" w14:textId="5F6DC321" w:rsidR="53732352" w:rsidRDefault="04A7EDC8" w:rsidP="04A7EDC8">
      <w:pPr>
        <w:rPr>
          <w:rFonts w:ascii="Daytona" w:eastAsia="Daytona" w:hAnsi="Daytona" w:cs="Daytona"/>
        </w:rPr>
      </w:pPr>
      <w:r w:rsidRPr="04A7EDC8">
        <w:rPr>
          <w:rFonts w:ascii="Daytona" w:eastAsia="Daytona" w:hAnsi="Daytona" w:cs="Daytona"/>
        </w:rPr>
        <w:t>Intenta ser una variante lo más parecido a las normas ISO como para capturar al público que en algún momento decidió certificar ISO.</w:t>
      </w:r>
    </w:p>
    <w:p w14:paraId="2F6A4E01" w14:textId="5FC034DF" w:rsidR="53732352" w:rsidRDefault="04A7EDC8" w:rsidP="04A7EDC8">
      <w:pPr>
        <w:rPr>
          <w:rFonts w:ascii="Daytona" w:eastAsia="Daytona" w:hAnsi="Daytona" w:cs="Daytona"/>
        </w:rPr>
      </w:pPr>
      <w:r w:rsidRPr="04A7EDC8">
        <w:rPr>
          <w:rFonts w:ascii="Daytona" w:eastAsia="Daytona" w:hAnsi="Daytona" w:cs="Daytona"/>
        </w:rPr>
        <w:t xml:space="preserve">Es un modelo de referencia, son descriptivos. Te dice que </w:t>
      </w:r>
      <w:proofErr w:type="spellStart"/>
      <w:r w:rsidRPr="0C9FA75C">
        <w:rPr>
          <w:rFonts w:ascii="Daytona" w:eastAsia="Daytona" w:hAnsi="Daytona" w:cs="Daytona"/>
        </w:rPr>
        <w:t>ten</w:t>
      </w:r>
      <w:r w:rsidR="4D99E494" w:rsidRPr="0C9FA75C">
        <w:rPr>
          <w:rFonts w:ascii="Daytona" w:eastAsia="Daytona" w:hAnsi="Daytona" w:cs="Daytona"/>
        </w:rPr>
        <w:t>é</w:t>
      </w:r>
      <w:r w:rsidRPr="0C9FA75C">
        <w:rPr>
          <w:rFonts w:ascii="Daytona" w:eastAsia="Daytona" w:hAnsi="Daytona" w:cs="Daytona"/>
        </w:rPr>
        <w:t>s</w:t>
      </w:r>
      <w:proofErr w:type="spellEnd"/>
      <w:r w:rsidRPr="04A7EDC8">
        <w:rPr>
          <w:rFonts w:ascii="Daytona" w:eastAsia="Daytona" w:hAnsi="Daytona" w:cs="Daytona"/>
        </w:rPr>
        <w:t xml:space="preserve"> que alcanzar determinado objetivo, pero vos definís qué práctica vas a implementar para lograrlo.</w:t>
      </w:r>
    </w:p>
    <w:p w14:paraId="6A553078" w14:textId="45EDB7B5" w:rsidR="53732352" w:rsidRDefault="04A7EDC8" w:rsidP="04A7EDC8">
      <w:pPr>
        <w:rPr>
          <w:rFonts w:ascii="Daytona" w:eastAsia="Daytona" w:hAnsi="Daytona" w:cs="Daytona"/>
        </w:rPr>
      </w:pPr>
      <w:r w:rsidRPr="04A7EDC8">
        <w:rPr>
          <w:rFonts w:ascii="Daytona" w:eastAsia="Daytona" w:hAnsi="Daytona" w:cs="Daytona"/>
        </w:rPr>
        <w:t>IDEAL es quién te dice qué hacer.</w:t>
      </w:r>
    </w:p>
    <w:p w14:paraId="61C076BB" w14:textId="48B8E09F" w:rsidR="0E965310" w:rsidRDefault="0E965310" w:rsidP="0C9FA75C">
      <w:pPr>
        <w:rPr>
          <w:rFonts w:ascii="Daytona" w:eastAsia="Daytona" w:hAnsi="Daytona" w:cs="Daytona"/>
        </w:rPr>
      </w:pPr>
      <w:r w:rsidRPr="0C9FA75C">
        <w:rPr>
          <w:rFonts w:ascii="Daytona" w:eastAsia="Daytona" w:hAnsi="Daytona" w:cs="Daytona"/>
        </w:rPr>
        <w:t>Constelaciones CMMI</w:t>
      </w:r>
    </w:p>
    <w:p w14:paraId="6C411387" w14:textId="38813D39" w:rsidR="53732352" w:rsidRDefault="624D3903" w:rsidP="4E6D18C1">
      <w:pPr>
        <w:jc w:val="center"/>
      </w:pPr>
      <w:r>
        <w:rPr>
          <w:noProof/>
        </w:rPr>
        <w:drawing>
          <wp:inline distT="0" distB="0" distL="0" distR="0" wp14:anchorId="01B44247" wp14:editId="5ECEDB5D">
            <wp:extent cx="4572000" cy="2028825"/>
            <wp:effectExtent l="0" t="0" r="0" b="0"/>
            <wp:docPr id="1524067182" name="Picture 152406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067182"/>
                    <pic:cNvPicPr/>
                  </pic:nvPicPr>
                  <pic:blipFill>
                    <a:blip r:embed="rId25">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614A79D3" w14:textId="288E1205" w:rsidR="53732352" w:rsidRDefault="04A7EDC8" w:rsidP="001B65A5">
      <w:pPr>
        <w:pStyle w:val="Prrafodelista"/>
        <w:numPr>
          <w:ilvl w:val="0"/>
          <w:numId w:val="45"/>
        </w:numPr>
        <w:rPr>
          <w:rFonts w:ascii="Daytona" w:eastAsia="Daytona" w:hAnsi="Daytona" w:cs="Daytona"/>
        </w:rPr>
      </w:pPr>
      <w:r w:rsidRPr="04A7EDC8">
        <w:rPr>
          <w:rFonts w:ascii="Daytona" w:eastAsia="Daytona" w:hAnsi="Daytona" w:cs="Daytona"/>
        </w:rPr>
        <w:t>CMMI-</w:t>
      </w:r>
      <w:r w:rsidRPr="39F4761B">
        <w:rPr>
          <w:rFonts w:ascii="Daytona" w:eastAsia="Daytona" w:hAnsi="Daytona" w:cs="Daytona"/>
          <w:u w:val="single"/>
        </w:rPr>
        <w:t>DEV</w:t>
      </w:r>
      <w:r w:rsidRPr="04A7EDC8">
        <w:rPr>
          <w:rFonts w:ascii="Daytona" w:eastAsia="Daytona" w:hAnsi="Daytona" w:cs="Daytona"/>
        </w:rPr>
        <w:t xml:space="preserve"> es una guía de mejores prácticas que te ayuda a definir procesos de desarrollo de SW.</w:t>
      </w:r>
      <w:r w:rsidR="7C61E020" w:rsidRPr="39F4761B">
        <w:rPr>
          <w:rFonts w:ascii="Daytona" w:eastAsia="Daytona" w:hAnsi="Daytona" w:cs="Daytona"/>
        </w:rPr>
        <w:t xml:space="preserve"> Tiene 2 representaciones: por </w:t>
      </w:r>
      <w:r w:rsidR="7C61E020" w:rsidRPr="39F4761B">
        <w:rPr>
          <w:rFonts w:ascii="Daytona" w:eastAsia="Daytona" w:hAnsi="Daytona" w:cs="Daytona"/>
          <w:u w:val="single"/>
        </w:rPr>
        <w:t>etapas</w:t>
      </w:r>
      <w:r w:rsidR="7C61E020" w:rsidRPr="39F4761B">
        <w:rPr>
          <w:rFonts w:ascii="Daytona" w:eastAsia="Daytona" w:hAnsi="Daytona" w:cs="Daytona"/>
        </w:rPr>
        <w:t xml:space="preserve"> y la </w:t>
      </w:r>
      <w:r w:rsidR="7C61E020" w:rsidRPr="39F4761B">
        <w:rPr>
          <w:rFonts w:ascii="Daytona" w:eastAsia="Daytona" w:hAnsi="Daytona" w:cs="Daytona"/>
          <w:u w:val="single"/>
        </w:rPr>
        <w:t>continua</w:t>
      </w:r>
      <w:r w:rsidR="7C61E020" w:rsidRPr="39F4761B">
        <w:rPr>
          <w:rFonts w:ascii="Daytona" w:eastAsia="Daytona" w:hAnsi="Daytona" w:cs="Daytona"/>
        </w:rPr>
        <w:t>.</w:t>
      </w:r>
    </w:p>
    <w:p w14:paraId="225D5E50" w14:textId="407755DF" w:rsidR="53732352" w:rsidRDefault="04A7EDC8" w:rsidP="001B65A5">
      <w:pPr>
        <w:pStyle w:val="Prrafodelista"/>
        <w:numPr>
          <w:ilvl w:val="0"/>
          <w:numId w:val="45"/>
        </w:numPr>
        <w:rPr>
          <w:rFonts w:ascii="Daytona" w:eastAsia="Daytona" w:hAnsi="Daytona" w:cs="Daytona"/>
        </w:rPr>
      </w:pPr>
      <w:r w:rsidRPr="04A7EDC8">
        <w:rPr>
          <w:rFonts w:ascii="Daytona" w:eastAsia="Daytona" w:hAnsi="Daytona" w:cs="Daytona"/>
        </w:rPr>
        <w:t>CMMI-</w:t>
      </w:r>
      <w:r w:rsidRPr="39F4761B">
        <w:rPr>
          <w:rFonts w:ascii="Daytona" w:eastAsia="Daytona" w:hAnsi="Daytona" w:cs="Daytona"/>
          <w:u w:val="single"/>
        </w:rPr>
        <w:t>ACQ</w:t>
      </w:r>
      <w:r w:rsidRPr="04A7EDC8">
        <w:rPr>
          <w:rFonts w:ascii="Daytona" w:eastAsia="Daytona" w:hAnsi="Daytona" w:cs="Daytona"/>
        </w:rPr>
        <w:t xml:space="preserve"> es de adquisición, es decir, cuando la empresa no hace cosas</w:t>
      </w:r>
      <w:r w:rsidR="71E350A9" w:rsidRPr="39F4761B">
        <w:rPr>
          <w:rFonts w:ascii="Daytona" w:eastAsia="Daytona" w:hAnsi="Daytona" w:cs="Daytona"/>
        </w:rPr>
        <w:t>,</w:t>
      </w:r>
      <w:r w:rsidRPr="04A7EDC8">
        <w:rPr>
          <w:rFonts w:ascii="Daytona" w:eastAsia="Daytona" w:hAnsi="Daytona" w:cs="Daytona"/>
        </w:rPr>
        <w:t xml:space="preserve"> sino que contrata gente que haga las cosas</w:t>
      </w:r>
      <w:r w:rsidR="4C8507FD" w:rsidRPr="39F4761B">
        <w:rPr>
          <w:rFonts w:ascii="Daytona" w:eastAsia="Daytona" w:hAnsi="Daytona" w:cs="Daytona"/>
        </w:rPr>
        <w:t>/trabajos</w:t>
      </w:r>
      <w:r w:rsidRPr="04A7EDC8">
        <w:rPr>
          <w:rFonts w:ascii="Daytona" w:eastAsia="Daytona" w:hAnsi="Daytona" w:cs="Daytona"/>
        </w:rPr>
        <w:t xml:space="preserve"> por ellos</w:t>
      </w:r>
      <w:r w:rsidR="06ED5249" w:rsidRPr="39F4761B">
        <w:rPr>
          <w:rFonts w:ascii="Daytona" w:eastAsia="Daytona" w:hAnsi="Daytona" w:cs="Daytona"/>
        </w:rPr>
        <w:t xml:space="preserve"> (no es lo mismo que subcontratación de personal). </w:t>
      </w:r>
      <w:r w:rsidR="001922C8">
        <w:rPr>
          <w:rFonts w:ascii="Daytona" w:eastAsia="Daytona" w:hAnsi="Daytona" w:cs="Daytona"/>
        </w:rPr>
        <w:t xml:space="preserve">La empresa contrata a otra empresa </w:t>
      </w:r>
      <w:r w:rsidR="00901B1E">
        <w:rPr>
          <w:rFonts w:ascii="Daytona" w:eastAsia="Daytona" w:hAnsi="Daytona" w:cs="Daytona"/>
        </w:rPr>
        <w:t>para que realicen un trabajo</w:t>
      </w:r>
      <w:r w:rsidR="003F0B96">
        <w:rPr>
          <w:rFonts w:ascii="Daytona" w:eastAsia="Daytona" w:hAnsi="Daytona" w:cs="Daytona"/>
        </w:rPr>
        <w:t>, es cuando tran</w:t>
      </w:r>
      <w:r w:rsidR="00797434">
        <w:rPr>
          <w:rFonts w:ascii="Daytona" w:eastAsia="Daytona" w:hAnsi="Daytona" w:cs="Daytona"/>
        </w:rPr>
        <w:t>s</w:t>
      </w:r>
      <w:r w:rsidR="003F0B96">
        <w:rPr>
          <w:rFonts w:ascii="Daytona" w:eastAsia="Daytona" w:hAnsi="Daytona" w:cs="Daytona"/>
        </w:rPr>
        <w:t>ferimos la responsabilidad de gestión</w:t>
      </w:r>
      <w:r w:rsidR="008436AD">
        <w:rPr>
          <w:rFonts w:ascii="Daytona" w:eastAsia="Daytona" w:hAnsi="Daytona" w:cs="Daytona"/>
        </w:rPr>
        <w:t xml:space="preserve"> a la otra empresa</w:t>
      </w:r>
      <w:r w:rsidR="008578CD">
        <w:rPr>
          <w:rFonts w:ascii="Daytona" w:eastAsia="Daytona" w:hAnsi="Daytona" w:cs="Daytona"/>
        </w:rPr>
        <w:t>, esta trabaja a su manera y me entrega lo que necesita.</w:t>
      </w:r>
      <w:r w:rsidR="003F0B96">
        <w:rPr>
          <w:rFonts w:ascii="Daytona" w:eastAsia="Daytona" w:hAnsi="Daytona" w:cs="Daytona"/>
        </w:rPr>
        <w:t xml:space="preserve"> </w:t>
      </w:r>
    </w:p>
    <w:p w14:paraId="7658487F" w14:textId="06699EF9" w:rsidR="53732352" w:rsidRDefault="04A7EDC8" w:rsidP="001B65A5">
      <w:pPr>
        <w:pStyle w:val="Prrafodelista"/>
        <w:numPr>
          <w:ilvl w:val="0"/>
          <w:numId w:val="45"/>
        </w:numPr>
        <w:rPr>
          <w:rFonts w:ascii="Daytona" w:eastAsia="Daytona" w:hAnsi="Daytona" w:cs="Daytona"/>
        </w:rPr>
      </w:pPr>
      <w:r w:rsidRPr="04A7EDC8">
        <w:rPr>
          <w:rFonts w:ascii="Daytona" w:eastAsia="Daytona" w:hAnsi="Daytona" w:cs="Daytona"/>
        </w:rPr>
        <w:t>CMMI-</w:t>
      </w:r>
      <w:r w:rsidRPr="39F4761B">
        <w:rPr>
          <w:rFonts w:ascii="Daytona" w:eastAsia="Daytona" w:hAnsi="Daytona" w:cs="Daytona"/>
          <w:u w:val="single"/>
        </w:rPr>
        <w:t>SVC</w:t>
      </w:r>
      <w:r w:rsidRPr="04A7EDC8">
        <w:rPr>
          <w:rFonts w:ascii="Daytona" w:eastAsia="Daytona" w:hAnsi="Daytona" w:cs="Daytona"/>
        </w:rPr>
        <w:t xml:space="preserve"> es cuando yo quiero entregar servicios (educación, salud, etc.) </w:t>
      </w:r>
    </w:p>
    <w:p w14:paraId="5152B40E" w14:textId="1EF2C287" w:rsidR="14BF42AF" w:rsidRDefault="14BF42AF" w:rsidP="24088892">
      <w:pPr>
        <w:pStyle w:val="Estilo2"/>
      </w:pPr>
      <w:bookmarkStart w:id="361" w:name="_Toc1011791120"/>
      <w:bookmarkStart w:id="362" w:name="_Toc1278149803"/>
      <w:bookmarkStart w:id="363" w:name="_Toc1974936984"/>
      <w:bookmarkStart w:id="364" w:name="_Toc478451062"/>
      <w:bookmarkStart w:id="365" w:name="_Toc117866087"/>
      <w:bookmarkStart w:id="366" w:name="_Toc843502669"/>
      <w:bookmarkStart w:id="367" w:name="_Toc117866359"/>
      <w:r>
        <w:t>R</w:t>
      </w:r>
      <w:r w:rsidR="5B700091">
        <w:t>epresentaciones</w:t>
      </w:r>
      <w:bookmarkEnd w:id="361"/>
      <w:bookmarkEnd w:id="362"/>
      <w:bookmarkEnd w:id="363"/>
      <w:r w:rsidR="0B275898">
        <w:t xml:space="preserve"> CMMI-DEV</w:t>
      </w:r>
      <w:bookmarkEnd w:id="364"/>
      <w:bookmarkEnd w:id="365"/>
      <w:bookmarkEnd w:id="366"/>
      <w:bookmarkEnd w:id="367"/>
    </w:p>
    <w:p w14:paraId="72C1C2CC" w14:textId="1B610D08" w:rsidR="53732352" w:rsidRDefault="04A7EDC8" w:rsidP="001B65A5">
      <w:pPr>
        <w:pStyle w:val="Prrafodelista"/>
        <w:numPr>
          <w:ilvl w:val="0"/>
          <w:numId w:val="15"/>
        </w:numPr>
        <w:rPr>
          <w:rFonts w:ascii="Daytona" w:eastAsia="Daytona" w:hAnsi="Daytona" w:cs="Daytona"/>
        </w:rPr>
      </w:pPr>
      <w:r w:rsidRPr="245F6F29">
        <w:rPr>
          <w:rFonts w:ascii="Daytona" w:eastAsia="Daytona" w:hAnsi="Daytona" w:cs="Daytona"/>
          <w:b/>
        </w:rPr>
        <w:t>Por etapas</w:t>
      </w:r>
      <w:r w:rsidRPr="04A7EDC8">
        <w:rPr>
          <w:rFonts w:ascii="Daytona" w:eastAsia="Daytona" w:hAnsi="Daytona" w:cs="Daytona"/>
        </w:rPr>
        <w:t xml:space="preserve">: CMM (el antecesor a CMMI), se basaba mucho en por etapas. Identificaba a las organizaciones y las dividía en maduras (eran las del nivel del 2 al 5) e inmaduras (nivel 1), </w:t>
      </w:r>
      <w:r w:rsidRPr="245F6F29">
        <w:rPr>
          <w:rFonts w:ascii="Daytona" w:eastAsia="Daytona" w:hAnsi="Daytona" w:cs="Daytona"/>
          <w:u w:val="single"/>
        </w:rPr>
        <w:t>mientras más maduras más capacidad de lograr sus objetivos, bajando sus riesgos</w:t>
      </w:r>
      <w:r w:rsidRPr="04A7EDC8">
        <w:rPr>
          <w:rFonts w:ascii="Daytona" w:eastAsia="Daytona" w:hAnsi="Daytona" w:cs="Daytona"/>
        </w:rPr>
        <w:t>. La ventaja de esta es que evaluaba la organización (el área que se quería trabajar). Esto facilita la comparación entre organizaciones.</w:t>
      </w:r>
      <w:r w:rsidR="4C3555AA" w:rsidRPr="245F6F29">
        <w:rPr>
          <w:rFonts w:ascii="Daytona" w:eastAsia="Daytona" w:hAnsi="Daytona" w:cs="Daytona"/>
        </w:rPr>
        <w:t xml:space="preserve"> (madurez organizacional).</w:t>
      </w:r>
    </w:p>
    <w:p w14:paraId="175A3990" w14:textId="6843262D" w:rsidR="53732352" w:rsidRDefault="624D3903" w:rsidP="4E6D18C1">
      <w:pPr>
        <w:jc w:val="center"/>
      </w:pPr>
      <w:r>
        <w:rPr>
          <w:noProof/>
        </w:rPr>
        <w:lastRenderedPageBreak/>
        <w:drawing>
          <wp:inline distT="0" distB="0" distL="0" distR="0" wp14:anchorId="302626C9" wp14:editId="7AE57904">
            <wp:extent cx="3562350" cy="1751489"/>
            <wp:effectExtent l="0" t="0" r="0" b="0"/>
            <wp:docPr id="1524941927" name="Picture 15249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941927"/>
                    <pic:cNvPicPr/>
                  </pic:nvPicPr>
                  <pic:blipFill>
                    <a:blip r:embed="rId26">
                      <a:extLst>
                        <a:ext uri="{28A0092B-C50C-407E-A947-70E740481C1C}">
                          <a14:useLocalDpi xmlns:a14="http://schemas.microsoft.com/office/drawing/2010/main" val="0"/>
                        </a:ext>
                      </a:extLst>
                    </a:blip>
                    <a:stretch>
                      <a:fillRect/>
                    </a:stretch>
                  </pic:blipFill>
                  <pic:spPr>
                    <a:xfrm>
                      <a:off x="0" y="0"/>
                      <a:ext cx="3562350" cy="1751489"/>
                    </a:xfrm>
                    <a:prstGeom prst="rect">
                      <a:avLst/>
                    </a:prstGeom>
                  </pic:spPr>
                </pic:pic>
              </a:graphicData>
            </a:graphic>
          </wp:inline>
        </w:drawing>
      </w:r>
    </w:p>
    <w:p w14:paraId="5632BB3E" w14:textId="1770406F" w:rsidR="53732352" w:rsidRDefault="024273ED" w:rsidP="001B65A5">
      <w:pPr>
        <w:pStyle w:val="Prrafodelista"/>
        <w:numPr>
          <w:ilvl w:val="0"/>
          <w:numId w:val="15"/>
        </w:numPr>
        <w:rPr>
          <w:rFonts w:ascii="Daytona" w:eastAsia="Daytona" w:hAnsi="Daytona" w:cs="Daytona"/>
        </w:rPr>
      </w:pPr>
      <w:r w:rsidRPr="39F4761B">
        <w:rPr>
          <w:rFonts w:ascii="Daytona" w:eastAsia="Daytona" w:hAnsi="Daytona" w:cs="Daytona"/>
          <w:b/>
        </w:rPr>
        <w:t>Continua</w:t>
      </w:r>
      <w:r w:rsidRPr="394C1707">
        <w:rPr>
          <w:rFonts w:ascii="Daytona" w:eastAsia="Daytona" w:hAnsi="Daytona" w:cs="Daytona"/>
        </w:rPr>
        <w:t>: Elige áreas de proceso dentro de un conjunto definido. En lugar de medir la madurez de toda la organización, mido la capacidad de un proceso en particular. Procesos de nivel cero son los que no se ejecutan</w:t>
      </w:r>
      <w:r w:rsidR="00F74DD3">
        <w:rPr>
          <w:rFonts w:ascii="Daytona" w:eastAsia="Daytona" w:hAnsi="Daytona" w:cs="Daytona"/>
        </w:rPr>
        <w:t xml:space="preserve"> (Por ejemplo: </w:t>
      </w:r>
      <w:r w:rsidR="005A3175">
        <w:rPr>
          <w:rFonts w:ascii="Daytona" w:eastAsia="Daytona" w:hAnsi="Daytona" w:cs="Daytona"/>
        </w:rPr>
        <w:t xml:space="preserve">si le pregunto a una empresa si hace gestión de configuración de </w:t>
      </w:r>
      <w:proofErr w:type="spellStart"/>
      <w:r w:rsidR="005A3175">
        <w:rPr>
          <w:rFonts w:ascii="Daytona" w:eastAsia="Daytona" w:hAnsi="Daytona" w:cs="Daytona"/>
        </w:rPr>
        <w:t>sw</w:t>
      </w:r>
      <w:proofErr w:type="spellEnd"/>
      <w:r w:rsidR="005A3175">
        <w:rPr>
          <w:rFonts w:ascii="Daytona" w:eastAsia="Daytona" w:hAnsi="Daytona" w:cs="Daytona"/>
        </w:rPr>
        <w:t xml:space="preserve"> y </w:t>
      </w:r>
      <w:r w:rsidR="00F860C8">
        <w:rPr>
          <w:rFonts w:ascii="Daytona" w:eastAsia="Daytona" w:hAnsi="Daytona" w:cs="Daytona"/>
        </w:rPr>
        <w:t>me dice que no lo hace, entonces, es nivel 0 en esa área)</w:t>
      </w:r>
      <w:r w:rsidR="04A7EDC8" w:rsidRPr="04A7EDC8">
        <w:rPr>
          <w:rFonts w:ascii="Daytona" w:eastAsia="Daytona" w:hAnsi="Daytona" w:cs="Daytona"/>
        </w:rPr>
        <w:t>.</w:t>
      </w:r>
      <w:r w:rsidRPr="394C1707">
        <w:rPr>
          <w:rFonts w:ascii="Daytona" w:eastAsia="Daytona" w:hAnsi="Daytona" w:cs="Daytona"/>
        </w:rPr>
        <w:t xml:space="preserve"> Apunta a mejorar áreas de proceso que uno elige.</w:t>
      </w:r>
      <w:r w:rsidR="0CEE0FA8" w:rsidRPr="394C1707">
        <w:rPr>
          <w:rFonts w:ascii="Daytona" w:eastAsia="Daytona" w:hAnsi="Daytona" w:cs="Daytona"/>
        </w:rPr>
        <w:t xml:space="preserve"> Se centra en la mejora de un proceso o un conjunto de ellos relacionados a un área de proceso que una organización desea mejorar, una organización puede obtener la certificación para un área de proceso en cierto nivel de capacidad.</w:t>
      </w:r>
    </w:p>
    <w:p w14:paraId="1F04E175" w14:textId="14518B87" w:rsidR="53732352" w:rsidRDefault="0439B8DC" w:rsidP="4E6D18C1">
      <w:pPr>
        <w:jc w:val="center"/>
      </w:pPr>
      <w:r>
        <w:rPr>
          <w:noProof/>
        </w:rPr>
        <w:drawing>
          <wp:inline distT="0" distB="0" distL="0" distR="0" wp14:anchorId="49273C55" wp14:editId="00393BBC">
            <wp:extent cx="2638425" cy="1590816"/>
            <wp:effectExtent l="0" t="0" r="0" b="0"/>
            <wp:docPr id="1901390721" name="Picture 190139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390721"/>
                    <pic:cNvPicPr/>
                  </pic:nvPicPr>
                  <pic:blipFill>
                    <a:blip r:embed="rId27">
                      <a:extLst>
                        <a:ext uri="{28A0092B-C50C-407E-A947-70E740481C1C}">
                          <a14:useLocalDpi xmlns:a14="http://schemas.microsoft.com/office/drawing/2010/main" val="0"/>
                        </a:ext>
                      </a:extLst>
                    </a:blip>
                    <a:stretch>
                      <a:fillRect/>
                    </a:stretch>
                  </pic:blipFill>
                  <pic:spPr>
                    <a:xfrm>
                      <a:off x="0" y="0"/>
                      <a:ext cx="2638425" cy="1590816"/>
                    </a:xfrm>
                    <a:prstGeom prst="rect">
                      <a:avLst/>
                    </a:prstGeom>
                  </pic:spPr>
                </pic:pic>
              </a:graphicData>
            </a:graphic>
          </wp:inline>
        </w:drawing>
      </w:r>
    </w:p>
    <w:p w14:paraId="7BC5CE17" w14:textId="6D9A36BD" w:rsidR="53732352" w:rsidRDefault="04A7EDC8" w:rsidP="04A7EDC8">
      <w:pPr>
        <w:rPr>
          <w:rFonts w:ascii="Daytona" w:eastAsia="Daytona" w:hAnsi="Daytona" w:cs="Daytona"/>
        </w:rPr>
      </w:pPr>
      <w:r w:rsidRPr="04A7EDC8">
        <w:rPr>
          <w:rFonts w:ascii="Daytona" w:eastAsia="Daytona" w:hAnsi="Daytona" w:cs="Daytona"/>
        </w:rPr>
        <w:t>ROLES – GRUPOS</w:t>
      </w:r>
    </w:p>
    <w:p w14:paraId="7233279F" w14:textId="369B9CD5" w:rsidR="53732352" w:rsidRDefault="04A7EDC8" w:rsidP="04A7EDC8">
      <w:pPr>
        <w:rPr>
          <w:rFonts w:ascii="Daytona" w:eastAsia="Daytona" w:hAnsi="Daytona" w:cs="Daytona"/>
        </w:rPr>
      </w:pPr>
      <w:r w:rsidRPr="04A7EDC8">
        <w:rPr>
          <w:rFonts w:ascii="Daytona" w:eastAsia="Daytona" w:hAnsi="Daytona" w:cs="Daytona"/>
        </w:rPr>
        <w:t>Los roles se adaptan a las necesidades de la organización. Cuando hablamos de grupo no nos referimos a conjunto de personas, sino de alguien que asuma ese rol.</w:t>
      </w:r>
    </w:p>
    <w:p w14:paraId="28E4B4E8" w14:textId="4BEB9157" w:rsidR="53732352" w:rsidRDefault="04A7EDC8" w:rsidP="04A7EDC8">
      <w:pPr>
        <w:rPr>
          <w:rFonts w:ascii="Daytona" w:eastAsia="Daytona" w:hAnsi="Daytona" w:cs="Daytona"/>
        </w:rPr>
      </w:pPr>
      <w:r w:rsidRPr="04A7EDC8">
        <w:rPr>
          <w:rFonts w:ascii="Daytona" w:eastAsia="Daytona" w:hAnsi="Daytona" w:cs="Daytona"/>
        </w:rPr>
        <w:t>Lo importante es que exista alguien responsable de cubrir las actividades de cada uno de los roles o grupos.</w:t>
      </w:r>
    </w:p>
    <w:p w14:paraId="7E007756" w14:textId="1EF2C287" w:rsidR="53732352" w:rsidRDefault="12F30157" w:rsidP="4E6D18C1">
      <w:pPr>
        <w:pStyle w:val="Estilo2"/>
        <w:rPr>
          <w:sz w:val="24"/>
          <w:szCs w:val="24"/>
        </w:rPr>
      </w:pPr>
      <w:bookmarkStart w:id="368" w:name="_Toc628313039"/>
      <w:bookmarkStart w:id="369" w:name="_Toc386120300"/>
      <w:bookmarkStart w:id="370" w:name="_Toc192358297"/>
      <w:bookmarkStart w:id="371" w:name="_Toc1766324001"/>
      <w:bookmarkStart w:id="372" w:name="_Toc117866088"/>
      <w:bookmarkStart w:id="373" w:name="_Toc113908923"/>
      <w:bookmarkStart w:id="374" w:name="_Toc117866360"/>
      <w:r>
        <w:lastRenderedPageBreak/>
        <w:t>Niveles de representación POR ETAPAS</w:t>
      </w:r>
      <w:bookmarkEnd w:id="368"/>
      <w:bookmarkEnd w:id="369"/>
      <w:bookmarkEnd w:id="370"/>
      <w:bookmarkEnd w:id="371"/>
      <w:bookmarkEnd w:id="372"/>
      <w:bookmarkEnd w:id="373"/>
      <w:bookmarkEnd w:id="374"/>
    </w:p>
    <w:p w14:paraId="233109DF" w14:textId="636F9B84" w:rsidR="53732352" w:rsidRDefault="624D3903" w:rsidP="4E6D18C1">
      <w:pPr>
        <w:jc w:val="center"/>
      </w:pPr>
      <w:r>
        <w:rPr>
          <w:noProof/>
        </w:rPr>
        <w:drawing>
          <wp:inline distT="0" distB="0" distL="0" distR="0" wp14:anchorId="387F635D" wp14:editId="45CDADCA">
            <wp:extent cx="4572000" cy="2266950"/>
            <wp:effectExtent l="0" t="0" r="0" b="0"/>
            <wp:docPr id="638448979" name="Picture 63844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448979"/>
                    <pic:cNvPicPr/>
                  </pic:nvPicPr>
                  <pic:blipFill>
                    <a:blip r:embed="rId28">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5A2EEFE" w14:textId="06DFDFD8" w:rsidR="3EBF63E9" w:rsidRDefault="3EBF63E9" w:rsidP="001B65A5">
      <w:pPr>
        <w:pStyle w:val="Prrafodelista"/>
        <w:numPr>
          <w:ilvl w:val="0"/>
          <w:numId w:val="49"/>
        </w:numPr>
        <w:spacing w:line="276" w:lineRule="auto"/>
        <w:jc w:val="both"/>
        <w:rPr>
          <w:rFonts w:ascii="Daytona" w:eastAsia="Daytona" w:hAnsi="Daytona" w:cs="Daytona"/>
          <w:color w:val="202122"/>
          <w:lang w:val="es"/>
        </w:rPr>
      </w:pPr>
      <w:r w:rsidRPr="18E6156F">
        <w:rPr>
          <w:rFonts w:ascii="Daytona" w:eastAsia="Daytona" w:hAnsi="Daytona" w:cs="Daytona"/>
          <w:b/>
          <w:bCs/>
          <w:color w:val="202122"/>
          <w:lang w:val="es"/>
        </w:rPr>
        <w:t>Inicial.</w:t>
      </w:r>
      <w:r w:rsidRPr="18E6156F">
        <w:rPr>
          <w:rFonts w:ascii="Daytona" w:eastAsia="Daytona" w:hAnsi="Daytona" w:cs="Daytona"/>
          <w:color w:val="202122"/>
          <w:lang w:val="es"/>
        </w:rPr>
        <w:t xml:space="preserve"> Las organizaciones en este nivel no disponen de un ambiente estable para el desarrollo y mantenimiento de software. Aunque se utilicen técnicas correctas de ingeniería, los esfuerzos se ven minados por falta de planificación. El éxito de los proyectos se basa la mayoría de las veces en el esfuerzo personal, aunque a menudo se producen fracasos y casi siempre retrasos y sobrecostes. El resultado de los proyectos es impredecible.</w:t>
      </w:r>
      <w:r w:rsidR="4FAA4971" w:rsidRPr="39F4761B">
        <w:rPr>
          <w:rFonts w:ascii="Daytona" w:eastAsia="Daytona" w:hAnsi="Daytona" w:cs="Daytona"/>
          <w:color w:val="202122"/>
          <w:lang w:val="es"/>
        </w:rPr>
        <w:t xml:space="preserve"> Nivel de las organizaciones inmaduras.</w:t>
      </w:r>
    </w:p>
    <w:p w14:paraId="3E1BADCA" w14:textId="7617E9E7" w:rsidR="3EBF63E9" w:rsidRDefault="42F095BC" w:rsidP="001B65A5">
      <w:pPr>
        <w:pStyle w:val="Prrafodelista"/>
        <w:numPr>
          <w:ilvl w:val="0"/>
          <w:numId w:val="49"/>
        </w:numPr>
        <w:spacing w:line="276" w:lineRule="auto"/>
        <w:jc w:val="both"/>
        <w:rPr>
          <w:rFonts w:ascii="Daytona" w:eastAsia="Daytona" w:hAnsi="Daytona" w:cs="Daytona"/>
          <w:color w:val="202122"/>
          <w:lang w:val="es"/>
        </w:rPr>
      </w:pPr>
      <w:r w:rsidRPr="245F6F29">
        <w:rPr>
          <w:rFonts w:ascii="Daytona" w:eastAsia="Daytona" w:hAnsi="Daytona" w:cs="Daytona"/>
          <w:b/>
          <w:bCs/>
          <w:color w:val="202122"/>
          <w:lang w:val="es"/>
        </w:rPr>
        <w:t>Administrado</w:t>
      </w:r>
      <w:r w:rsidR="657D06BF" w:rsidRPr="245F6F29">
        <w:rPr>
          <w:rFonts w:ascii="Daytona" w:eastAsia="Daytona" w:hAnsi="Daytona" w:cs="Daytona"/>
          <w:b/>
          <w:bCs/>
          <w:color w:val="202122"/>
          <w:lang w:val="es"/>
        </w:rPr>
        <w:t>.</w:t>
      </w:r>
      <w:r w:rsidR="3EBF63E9" w:rsidRPr="245F6F29">
        <w:rPr>
          <w:rFonts w:ascii="Daytona" w:eastAsia="Daytona" w:hAnsi="Daytona" w:cs="Daytona"/>
          <w:color w:val="202122"/>
          <w:lang w:val="es"/>
        </w:rPr>
        <w:t xml:space="preserve"> En este nivel las organizaciones disponen de unas prácticas institucionalizadas de gestión de proyectos, existen unas métricas básicas y un razonable seguimiento de la calidad. La relación con subcontratistas y clientes está gestionada sistemáticamente.</w:t>
      </w:r>
    </w:p>
    <w:p w14:paraId="1E1215B9" w14:textId="4B7398F6" w:rsidR="3EBF63E9" w:rsidRDefault="3EBF63E9" w:rsidP="001B65A5">
      <w:pPr>
        <w:pStyle w:val="Prrafodelista"/>
        <w:numPr>
          <w:ilvl w:val="0"/>
          <w:numId w:val="49"/>
        </w:numPr>
        <w:spacing w:line="276" w:lineRule="auto"/>
        <w:jc w:val="both"/>
        <w:rPr>
          <w:rFonts w:ascii="Daytona" w:eastAsia="Daytona" w:hAnsi="Daytona" w:cs="Daytona"/>
          <w:color w:val="202122"/>
          <w:lang w:val="es"/>
        </w:rPr>
      </w:pPr>
      <w:r w:rsidRPr="18E6156F">
        <w:rPr>
          <w:rFonts w:ascii="Daytona" w:eastAsia="Daytona" w:hAnsi="Daytona" w:cs="Daytona"/>
          <w:b/>
          <w:bCs/>
          <w:color w:val="202122"/>
          <w:lang w:val="es"/>
        </w:rPr>
        <w:t>Definido.</w:t>
      </w:r>
      <w:r w:rsidRPr="18E6156F">
        <w:rPr>
          <w:rFonts w:ascii="Daytona" w:eastAsia="Daytona" w:hAnsi="Daytona" w:cs="Daytona"/>
          <w:color w:val="202122"/>
          <w:lang w:val="es"/>
        </w:rPr>
        <w:t xml:space="preserve"> Además de una buena gestión de proyectos, a este nivel las organizaciones disponen de correctos procedimientos de coordinación entre grupos, formación del personal, técnicas de ingeniería más detalladas y un nivel más avanzado de métricas en los procesos. Se implementan técnicas de </w:t>
      </w:r>
      <w:r w:rsidR="1B30EC3B" w:rsidRPr="18E6156F">
        <w:rPr>
          <w:rFonts w:ascii="Daytona" w:eastAsia="Daytona" w:hAnsi="Daytona" w:cs="Daytona"/>
          <w:color w:val="202122"/>
          <w:lang w:val="es"/>
        </w:rPr>
        <w:t>revisión de a pares.</w:t>
      </w:r>
    </w:p>
    <w:p w14:paraId="7E7FC237" w14:textId="152F3958" w:rsidR="3EBF63E9" w:rsidRDefault="3EBF63E9" w:rsidP="001B65A5">
      <w:pPr>
        <w:pStyle w:val="Prrafodelista"/>
        <w:numPr>
          <w:ilvl w:val="0"/>
          <w:numId w:val="49"/>
        </w:numPr>
        <w:spacing w:line="276" w:lineRule="auto"/>
        <w:jc w:val="both"/>
        <w:rPr>
          <w:rFonts w:ascii="Daytona" w:eastAsia="Daytona" w:hAnsi="Daytona" w:cs="Daytona"/>
          <w:color w:val="202122"/>
          <w:lang w:val="es"/>
        </w:rPr>
      </w:pPr>
      <w:r w:rsidRPr="18E6156F">
        <w:rPr>
          <w:rFonts w:ascii="Daytona" w:eastAsia="Daytona" w:hAnsi="Daytona" w:cs="Daytona"/>
          <w:b/>
          <w:bCs/>
          <w:color w:val="202122"/>
          <w:lang w:val="es"/>
        </w:rPr>
        <w:t>Gestionado</w:t>
      </w:r>
      <w:r w:rsidR="006B1B97">
        <w:rPr>
          <w:rFonts w:ascii="Daytona" w:eastAsia="Daytona" w:hAnsi="Daytona" w:cs="Daytona"/>
          <w:b/>
          <w:bCs/>
          <w:color w:val="202122"/>
          <w:lang w:val="es"/>
        </w:rPr>
        <w:t xml:space="preserve"> (Cuantitativamente administrado)</w:t>
      </w:r>
      <w:r w:rsidRPr="18E6156F">
        <w:rPr>
          <w:rFonts w:ascii="Daytona" w:eastAsia="Daytona" w:hAnsi="Daytona" w:cs="Daytona"/>
          <w:b/>
          <w:bCs/>
          <w:color w:val="202122"/>
          <w:lang w:val="es"/>
        </w:rPr>
        <w:t>.</w:t>
      </w:r>
      <w:r w:rsidRPr="18E6156F">
        <w:rPr>
          <w:rFonts w:ascii="Daytona" w:eastAsia="Daytona" w:hAnsi="Daytona" w:cs="Daytona"/>
          <w:color w:val="202122"/>
          <w:lang w:val="es"/>
        </w:rPr>
        <w:t xml:space="preserve"> Se caracteriza porque las organizaciones disponen de un conjunto de métricas significativas de calidad y productividad, que se usan de modo sistemático para la toma de decisiones y la gestión de riesgos. El software resultante es de alta calidad.</w:t>
      </w:r>
    </w:p>
    <w:p w14:paraId="36B289E4" w14:textId="65B07554" w:rsidR="3EBF63E9" w:rsidRDefault="3EBF63E9" w:rsidP="001B65A5">
      <w:pPr>
        <w:pStyle w:val="Prrafodelista"/>
        <w:numPr>
          <w:ilvl w:val="0"/>
          <w:numId w:val="49"/>
        </w:numPr>
        <w:spacing w:line="276" w:lineRule="auto"/>
        <w:jc w:val="both"/>
        <w:rPr>
          <w:rFonts w:ascii="Daytona" w:eastAsia="Daytona" w:hAnsi="Daytona" w:cs="Daytona"/>
          <w:color w:val="202122"/>
          <w:lang w:val="es"/>
        </w:rPr>
      </w:pPr>
      <w:r w:rsidRPr="18E6156F">
        <w:rPr>
          <w:rFonts w:ascii="Daytona" w:eastAsia="Daytona" w:hAnsi="Daytona" w:cs="Daytona"/>
          <w:b/>
          <w:bCs/>
          <w:color w:val="202122"/>
          <w:lang w:val="es"/>
        </w:rPr>
        <w:t>Optimizado.</w:t>
      </w:r>
      <w:r w:rsidRPr="18E6156F">
        <w:rPr>
          <w:rFonts w:ascii="Daytona" w:eastAsia="Daytona" w:hAnsi="Daytona" w:cs="Daytona"/>
          <w:color w:val="202122"/>
          <w:lang w:val="es"/>
        </w:rPr>
        <w:t xml:space="preserve"> La organización completa está volcada en la mejora continua de los procesos. Se hace uso intensivo de las métricas y se gestiona el proceso de innovación.</w:t>
      </w:r>
    </w:p>
    <w:p w14:paraId="79C2F315" w14:textId="54C69A9A" w:rsidR="00AF1E0E" w:rsidRDefault="00AF1E0E" w:rsidP="245F6F29">
      <w:pPr>
        <w:rPr>
          <w:rFonts w:ascii="Daytona" w:eastAsia="Daytona" w:hAnsi="Daytona" w:cs="Daytona"/>
        </w:rPr>
      </w:pPr>
      <w:r w:rsidRPr="245F6F29">
        <w:rPr>
          <w:rFonts w:ascii="Daytona" w:eastAsia="Daytona" w:hAnsi="Daytona" w:cs="Daytona"/>
        </w:rPr>
        <w:t>Para ser de un nivel, se debe cumplir con los requisitos de ese nivel y con los de los anteriores.</w:t>
      </w:r>
    </w:p>
    <w:p w14:paraId="07F00C27" w14:textId="6A45FD89" w:rsidR="53732352" w:rsidRDefault="04A7EDC8" w:rsidP="04A7EDC8">
      <w:r w:rsidRPr="04A7EDC8">
        <w:rPr>
          <w:rFonts w:ascii="Daytona" w:eastAsia="Daytona" w:hAnsi="Daytona" w:cs="Daytona"/>
        </w:rPr>
        <w:t>Nosotros hacemos foco en el nivel 2</w:t>
      </w:r>
      <w:r w:rsidR="5F7BD167" w:rsidRPr="26C40AA6">
        <w:rPr>
          <w:rFonts w:ascii="Daytona" w:eastAsia="Daytona" w:hAnsi="Daytona" w:cs="Daytona"/>
        </w:rPr>
        <w:t xml:space="preserve">, </w:t>
      </w:r>
      <w:r w:rsidR="5F7BD167" w:rsidRPr="607FD312">
        <w:rPr>
          <w:rFonts w:ascii="Daytona" w:eastAsia="Daytona" w:hAnsi="Daytona" w:cs="Daytona"/>
        </w:rPr>
        <w:t>las áreas del proceso son</w:t>
      </w:r>
      <w:r w:rsidRPr="04A7EDC8">
        <w:rPr>
          <w:rFonts w:ascii="Daytona" w:eastAsia="Daytona" w:hAnsi="Daytona" w:cs="Daytona"/>
        </w:rPr>
        <w:t>:</w:t>
      </w:r>
    </w:p>
    <w:p w14:paraId="12E0810A" w14:textId="0DCA4886" w:rsidR="53732352" w:rsidRDefault="624D3903" w:rsidP="4E6D18C1">
      <w:pPr>
        <w:jc w:val="center"/>
      </w:pPr>
      <w:r>
        <w:rPr>
          <w:noProof/>
        </w:rPr>
        <w:lastRenderedPageBreak/>
        <w:drawing>
          <wp:inline distT="0" distB="0" distL="0" distR="0" wp14:anchorId="2EB3F987" wp14:editId="1B2A0380">
            <wp:extent cx="4572000" cy="1171575"/>
            <wp:effectExtent l="0" t="0" r="0" b="0"/>
            <wp:docPr id="529984650" name="Picture 52998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984650"/>
                    <pic:cNvPicPr/>
                  </pic:nvPicPr>
                  <pic:blipFill>
                    <a:blip r:embed="rId29">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26447A5A" w14:textId="52E000A1" w:rsidR="53732352" w:rsidRDefault="04A7EDC8" w:rsidP="04A7EDC8">
      <w:pPr>
        <w:rPr>
          <w:rFonts w:ascii="Daytona" w:eastAsia="Daytona" w:hAnsi="Daytona" w:cs="Daytona"/>
        </w:rPr>
      </w:pPr>
      <w:r w:rsidRPr="04A7EDC8">
        <w:rPr>
          <w:rFonts w:ascii="Daytona" w:eastAsia="Daytona" w:hAnsi="Daytona" w:cs="Daytona"/>
        </w:rPr>
        <w:t>Administración de acuerdo con el proveedor no es obligatoria (depende si se contrata SW</w:t>
      </w:r>
      <w:r w:rsidR="102E7196" w:rsidRPr="245F6F29">
        <w:rPr>
          <w:rFonts w:ascii="Daytona" w:eastAsia="Daytona" w:hAnsi="Daytona" w:cs="Daytona"/>
        </w:rPr>
        <w:t>/empresas que vengan a trabajar a la nuestra</w:t>
      </w:r>
      <w:r w:rsidRPr="04A7EDC8">
        <w:rPr>
          <w:rFonts w:ascii="Daytona" w:eastAsia="Daytona" w:hAnsi="Daytona" w:cs="Daytona"/>
        </w:rPr>
        <w:t xml:space="preserve"> o no).</w:t>
      </w:r>
      <w:r w:rsidR="35B6113C" w:rsidRPr="719012C3">
        <w:rPr>
          <w:rFonts w:ascii="Daytona" w:eastAsia="Daytona" w:hAnsi="Daytona" w:cs="Daytona"/>
        </w:rPr>
        <w:t xml:space="preserve"> </w:t>
      </w:r>
      <w:r w:rsidR="35B6113C" w:rsidRPr="3740AEB0">
        <w:rPr>
          <w:rFonts w:ascii="Daytona" w:eastAsia="Daytona" w:hAnsi="Daytona" w:cs="Daytona"/>
        </w:rPr>
        <w:t xml:space="preserve">Es necesaria si se contrata a una empresa externa como </w:t>
      </w:r>
      <w:r w:rsidR="35B6113C" w:rsidRPr="57F38A23">
        <w:rPr>
          <w:rFonts w:ascii="Daytona" w:eastAsia="Daytona" w:hAnsi="Daytona" w:cs="Daytona"/>
        </w:rPr>
        <w:t xml:space="preserve">proveedora, ya que se debe comprobar que cumpla con </w:t>
      </w:r>
      <w:r w:rsidR="35B6113C" w:rsidRPr="35CA211C">
        <w:rPr>
          <w:rFonts w:ascii="Daytona" w:eastAsia="Daytona" w:hAnsi="Daytona" w:cs="Daytona"/>
        </w:rPr>
        <w:t>el nivel de calidad que se tiene internamente. Hay 2 tipos de proveedores:</w:t>
      </w:r>
    </w:p>
    <w:p w14:paraId="43E11C08" w14:textId="45BEA465" w:rsidR="592AA9ED" w:rsidRDefault="592AA9ED" w:rsidP="35CA211C">
      <w:pPr>
        <w:rPr>
          <w:rFonts w:ascii="Daytona" w:eastAsia="Daytona" w:hAnsi="Daytona" w:cs="Daytona"/>
        </w:rPr>
      </w:pPr>
      <w:r w:rsidRPr="4ED662EA">
        <w:rPr>
          <w:rFonts w:ascii="Daytona" w:eastAsia="Daytona" w:hAnsi="Daytona" w:cs="Daytona"/>
        </w:rPr>
        <w:t>- Proveedor Tipo A: aquellos que cumplen con el mismo nivel de calidad.</w:t>
      </w:r>
    </w:p>
    <w:p w14:paraId="74F14F59" w14:textId="54DD388A" w:rsidR="35CA211C" w:rsidRDefault="592AA9ED" w:rsidP="35CA211C">
      <w:pPr>
        <w:rPr>
          <w:rFonts w:ascii="Daytona" w:eastAsia="Daytona" w:hAnsi="Daytona" w:cs="Daytona"/>
        </w:rPr>
      </w:pPr>
      <w:r w:rsidRPr="239FACBB">
        <w:rPr>
          <w:rFonts w:ascii="Daytona" w:eastAsia="Daytona" w:hAnsi="Daytona" w:cs="Daytona"/>
        </w:rPr>
        <w:t>- Proveedor Tipo B: aquellos que no cumplen con el mismo nivel de calidad.</w:t>
      </w:r>
    </w:p>
    <w:p w14:paraId="717670B9" w14:textId="00EBD058" w:rsidR="53732352" w:rsidRDefault="04A7EDC8" w:rsidP="04A7EDC8">
      <w:pPr>
        <w:rPr>
          <w:rFonts w:ascii="Daytona" w:eastAsia="Daytona" w:hAnsi="Daytona" w:cs="Daytona"/>
        </w:rPr>
      </w:pPr>
      <w:r w:rsidRPr="04A7EDC8">
        <w:rPr>
          <w:rFonts w:ascii="Daytona" w:eastAsia="Daytona" w:hAnsi="Daytona" w:cs="Daytona"/>
        </w:rPr>
        <w:t>Si alcanzo nivel 2 significa que la organización tiene la madurez para gestionar sus proyectos y que el producto que se producirá será algo esperable.</w:t>
      </w:r>
    </w:p>
    <w:p w14:paraId="2FA41319" w14:textId="2C56A555" w:rsidR="0059088E" w:rsidRDefault="00DB1ABD" w:rsidP="04A7EDC8">
      <w:pPr>
        <w:rPr>
          <w:rFonts w:ascii="Daytona" w:eastAsia="Daytona" w:hAnsi="Daytona" w:cs="Daytona"/>
        </w:rPr>
      </w:pPr>
      <w:r>
        <w:rPr>
          <w:rFonts w:ascii="Daytona" w:eastAsia="Daytona" w:hAnsi="Daytona" w:cs="Daytona"/>
        </w:rPr>
        <w:t>Las áreas en siglas</w:t>
      </w:r>
    </w:p>
    <w:p w14:paraId="18DFBE00" w14:textId="2C56A555" w:rsidR="00B11422" w:rsidRDefault="007F5B9D" w:rsidP="001B65A5">
      <w:pPr>
        <w:numPr>
          <w:ilvl w:val="0"/>
          <w:numId w:val="46"/>
        </w:numPr>
        <w:rPr>
          <w:rFonts w:ascii="Daytona" w:eastAsia="Daytona" w:hAnsi="Daytona" w:cs="Daytona"/>
        </w:rPr>
      </w:pPr>
      <w:r w:rsidRPr="00B11422">
        <w:rPr>
          <w:rFonts w:ascii="Daytona" w:eastAsia="Daytona" w:hAnsi="Daytona" w:cs="Daytona"/>
        </w:rPr>
        <w:t xml:space="preserve">REQM </w:t>
      </w:r>
      <w:r w:rsidR="00C215E5" w:rsidRPr="00B11422">
        <w:rPr>
          <w:rFonts w:ascii="Daytona" w:eastAsia="Daytona" w:hAnsi="Daytona" w:cs="Daytona"/>
        </w:rPr>
        <w:t>– Administración de requerimientos.</w:t>
      </w:r>
    </w:p>
    <w:p w14:paraId="7777C412" w14:textId="099449CC" w:rsidR="00C215E5" w:rsidRPr="00B11422" w:rsidRDefault="00ED4AFD" w:rsidP="001B65A5">
      <w:pPr>
        <w:numPr>
          <w:ilvl w:val="0"/>
          <w:numId w:val="46"/>
        </w:numPr>
        <w:rPr>
          <w:rFonts w:ascii="Daytona" w:eastAsia="Daytona" w:hAnsi="Daytona" w:cs="Daytona"/>
        </w:rPr>
      </w:pPr>
      <w:r w:rsidRPr="00B11422">
        <w:rPr>
          <w:rFonts w:ascii="Daytona" w:eastAsia="Daytona" w:hAnsi="Daytona" w:cs="Daytona"/>
        </w:rPr>
        <w:t>PP – Planeamiento de Proyectos.</w:t>
      </w:r>
    </w:p>
    <w:p w14:paraId="4546B39B" w14:textId="7104AEBC" w:rsidR="00ED4AFD" w:rsidRDefault="00ED4AFD" w:rsidP="001B65A5">
      <w:pPr>
        <w:pStyle w:val="Prrafodelista"/>
        <w:numPr>
          <w:ilvl w:val="0"/>
          <w:numId w:val="46"/>
        </w:numPr>
        <w:rPr>
          <w:rFonts w:ascii="Daytona" w:eastAsia="Daytona" w:hAnsi="Daytona" w:cs="Daytona"/>
        </w:rPr>
      </w:pPr>
      <w:r>
        <w:rPr>
          <w:rFonts w:ascii="Daytona" w:eastAsia="Daytona" w:hAnsi="Daytona" w:cs="Daytona"/>
        </w:rPr>
        <w:t xml:space="preserve">PMC </w:t>
      </w:r>
      <w:r w:rsidR="00A32CDB">
        <w:rPr>
          <w:rFonts w:ascii="Daytona" w:eastAsia="Daytona" w:hAnsi="Daytona" w:cs="Daytona"/>
        </w:rPr>
        <w:t>–</w:t>
      </w:r>
      <w:r>
        <w:rPr>
          <w:rFonts w:ascii="Daytona" w:eastAsia="Daytona" w:hAnsi="Daytona" w:cs="Daytona"/>
        </w:rPr>
        <w:t xml:space="preserve"> </w:t>
      </w:r>
      <w:r w:rsidR="00A32CDB">
        <w:rPr>
          <w:rFonts w:ascii="Daytona" w:eastAsia="Daytona" w:hAnsi="Daytona" w:cs="Daytona"/>
        </w:rPr>
        <w:t>Monitoreo y control de proyectos.</w:t>
      </w:r>
    </w:p>
    <w:p w14:paraId="193574DF" w14:textId="718FF216" w:rsidR="00A32CDB" w:rsidRDefault="00A32CDB" w:rsidP="001B65A5">
      <w:pPr>
        <w:pStyle w:val="Prrafodelista"/>
        <w:numPr>
          <w:ilvl w:val="0"/>
          <w:numId w:val="46"/>
        </w:numPr>
        <w:rPr>
          <w:rFonts w:ascii="Daytona" w:eastAsia="Daytona" w:hAnsi="Daytona" w:cs="Daytona"/>
        </w:rPr>
      </w:pPr>
      <w:r>
        <w:rPr>
          <w:rFonts w:ascii="Daytona" w:eastAsia="Daytona" w:hAnsi="Daytona" w:cs="Daytona"/>
        </w:rPr>
        <w:t>MA – Medición y análisis.</w:t>
      </w:r>
    </w:p>
    <w:p w14:paraId="545C62EF" w14:textId="0F75E28B" w:rsidR="00A32CDB" w:rsidRDefault="00AD7880" w:rsidP="001B65A5">
      <w:pPr>
        <w:pStyle w:val="Prrafodelista"/>
        <w:numPr>
          <w:ilvl w:val="0"/>
          <w:numId w:val="46"/>
        </w:numPr>
        <w:rPr>
          <w:rFonts w:ascii="Daytona" w:eastAsia="Daytona" w:hAnsi="Daytona" w:cs="Daytona"/>
        </w:rPr>
      </w:pPr>
      <w:r>
        <w:rPr>
          <w:rFonts w:ascii="Daytona" w:eastAsia="Daytona" w:hAnsi="Daytona" w:cs="Daytona"/>
        </w:rPr>
        <w:t xml:space="preserve">PPQA </w:t>
      </w:r>
      <w:r w:rsidR="000F6573">
        <w:rPr>
          <w:rFonts w:ascii="Daytona" w:eastAsia="Daytona" w:hAnsi="Daytona" w:cs="Daytona"/>
        </w:rPr>
        <w:t>–</w:t>
      </w:r>
      <w:r>
        <w:rPr>
          <w:rFonts w:ascii="Daytona" w:eastAsia="Daytona" w:hAnsi="Daytona" w:cs="Daytona"/>
        </w:rPr>
        <w:t xml:space="preserve"> </w:t>
      </w:r>
      <w:r w:rsidR="000F6573">
        <w:rPr>
          <w:rFonts w:ascii="Daytona" w:eastAsia="Daytona" w:hAnsi="Daytona" w:cs="Daytona"/>
        </w:rPr>
        <w:t>Aseguramiento de calidad del proceso y del producto.</w:t>
      </w:r>
    </w:p>
    <w:p w14:paraId="3A905698" w14:textId="2E7C8F0A" w:rsidR="000F6573" w:rsidRDefault="000F6573" w:rsidP="001B65A5">
      <w:pPr>
        <w:pStyle w:val="Prrafodelista"/>
        <w:numPr>
          <w:ilvl w:val="0"/>
          <w:numId w:val="46"/>
        </w:numPr>
        <w:rPr>
          <w:rFonts w:ascii="Daytona" w:eastAsia="Daytona" w:hAnsi="Daytona" w:cs="Daytona"/>
        </w:rPr>
      </w:pPr>
      <w:r>
        <w:rPr>
          <w:rFonts w:ascii="Daytona" w:eastAsia="Daytona" w:hAnsi="Daytona" w:cs="Daytona"/>
        </w:rPr>
        <w:t xml:space="preserve">SCM </w:t>
      </w:r>
      <w:r w:rsidR="00F030E5">
        <w:rPr>
          <w:rFonts w:ascii="Daytona" w:eastAsia="Daytona" w:hAnsi="Daytona" w:cs="Daytona"/>
        </w:rPr>
        <w:t>–</w:t>
      </w:r>
      <w:r>
        <w:rPr>
          <w:rFonts w:ascii="Daytona" w:eastAsia="Daytona" w:hAnsi="Daytona" w:cs="Daytona"/>
        </w:rPr>
        <w:t xml:space="preserve"> </w:t>
      </w:r>
      <w:r w:rsidR="00F030E5">
        <w:rPr>
          <w:rFonts w:ascii="Daytona" w:eastAsia="Daytona" w:hAnsi="Daytona" w:cs="Daytona"/>
        </w:rPr>
        <w:t>Administración de configuración.</w:t>
      </w:r>
    </w:p>
    <w:p w14:paraId="34B1693D" w14:textId="3FBB31E2" w:rsidR="00F030E5" w:rsidRPr="007F5B9D" w:rsidRDefault="00B11422" w:rsidP="001B65A5">
      <w:pPr>
        <w:pStyle w:val="Prrafodelista"/>
        <w:numPr>
          <w:ilvl w:val="0"/>
          <w:numId w:val="46"/>
        </w:numPr>
        <w:rPr>
          <w:rFonts w:ascii="Daytona" w:eastAsia="Daytona" w:hAnsi="Daytona" w:cs="Daytona"/>
        </w:rPr>
      </w:pPr>
      <w:r>
        <w:rPr>
          <w:rFonts w:ascii="Daytona" w:eastAsia="Daytona" w:hAnsi="Daytona" w:cs="Daytona"/>
        </w:rPr>
        <w:t>SAM – Administración de Acuerdo con el Proveedor.</w:t>
      </w:r>
    </w:p>
    <w:p w14:paraId="0E31905B" w14:textId="1EF2C287" w:rsidR="53732352" w:rsidRDefault="12F30157" w:rsidP="4E6D18C1">
      <w:pPr>
        <w:pStyle w:val="Estilo2"/>
        <w:rPr>
          <w:rFonts w:asciiTheme="majorHAnsi" w:eastAsiaTheme="majorEastAsia" w:hAnsiTheme="majorHAnsi" w:cstheme="majorBidi"/>
        </w:rPr>
      </w:pPr>
      <w:bookmarkStart w:id="375" w:name="_Toc1363299641"/>
      <w:bookmarkStart w:id="376" w:name="_Toc1545363764"/>
      <w:bookmarkStart w:id="377" w:name="_Toc2048299535"/>
      <w:bookmarkStart w:id="378" w:name="_Toc249374184"/>
      <w:bookmarkStart w:id="379" w:name="_Toc117866089"/>
      <w:bookmarkStart w:id="380" w:name="_Toc527742649"/>
      <w:bookmarkStart w:id="381" w:name="_Toc117866361"/>
      <w:r>
        <w:t>Relación de CMMI con Ágil</w:t>
      </w:r>
      <w:bookmarkEnd w:id="375"/>
      <w:bookmarkEnd w:id="376"/>
      <w:bookmarkEnd w:id="377"/>
      <w:bookmarkEnd w:id="378"/>
      <w:bookmarkEnd w:id="379"/>
      <w:bookmarkEnd w:id="380"/>
      <w:bookmarkEnd w:id="381"/>
    </w:p>
    <w:p w14:paraId="69227C62" w14:textId="346A5196" w:rsidR="53732352" w:rsidRDefault="624D3903" w:rsidP="4E6D18C1">
      <w:pPr>
        <w:jc w:val="center"/>
      </w:pPr>
      <w:r>
        <w:rPr>
          <w:noProof/>
        </w:rPr>
        <w:drawing>
          <wp:inline distT="0" distB="0" distL="0" distR="0" wp14:anchorId="79615078" wp14:editId="438AC570">
            <wp:extent cx="4572000" cy="2305050"/>
            <wp:effectExtent l="0" t="0" r="0" b="0"/>
            <wp:docPr id="292249534" name="Picture 29224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249534"/>
                    <pic:cNvPicPr/>
                  </pic:nvPicPr>
                  <pic:blipFill>
                    <a:blip r:embed="rId30">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388822BC" w14:textId="1EE03CF1" w:rsidR="53732352" w:rsidRDefault="04A7EDC8" w:rsidP="04A7EDC8">
      <w:pPr>
        <w:rPr>
          <w:rFonts w:ascii="Daytona" w:eastAsia="Daytona" w:hAnsi="Daytona" w:cs="Daytona"/>
        </w:rPr>
      </w:pPr>
      <w:r w:rsidRPr="04A7EDC8">
        <w:rPr>
          <w:rFonts w:ascii="Daytona" w:eastAsia="Daytona" w:hAnsi="Daytona" w:cs="Daytona"/>
        </w:rPr>
        <w:t xml:space="preserve">No coincide con el monitoreo objetivo pues hace referencia a las auditorías realizadas por agentes externos al equipo. </w:t>
      </w:r>
      <w:r w:rsidR="460AEAB5" w:rsidRPr="3A3AE067">
        <w:rPr>
          <w:rFonts w:ascii="Daytona" w:eastAsia="Daytona" w:hAnsi="Daytona" w:cs="Daytona"/>
        </w:rPr>
        <w:t xml:space="preserve">Para poder usar CMMI siendo ágil, </w:t>
      </w:r>
      <w:r w:rsidR="460AEAB5" w:rsidRPr="31E31CDE">
        <w:rPr>
          <w:rFonts w:ascii="Daytona" w:eastAsia="Daytona" w:hAnsi="Daytona" w:cs="Daytona"/>
        </w:rPr>
        <w:t>ambas</w:t>
      </w:r>
      <w:r w:rsidR="460AEAB5" w:rsidRPr="3A3AE067">
        <w:rPr>
          <w:rFonts w:ascii="Daytona" w:eastAsia="Daytona" w:hAnsi="Daytona" w:cs="Daytona"/>
        </w:rPr>
        <w:t xml:space="preserve"> deben ceder </w:t>
      </w:r>
      <w:r w:rsidR="460AEAB5" w:rsidRPr="31E31CDE">
        <w:rPr>
          <w:rFonts w:ascii="Daytona" w:eastAsia="Daytona" w:hAnsi="Daytona" w:cs="Daytona"/>
        </w:rPr>
        <w:t xml:space="preserve">un poco: Ágil plantea </w:t>
      </w:r>
      <w:r w:rsidR="460AEAB5" w:rsidRPr="31E31CDE">
        <w:rPr>
          <w:rFonts w:ascii="Daytona" w:eastAsia="Daytona" w:hAnsi="Daytona" w:cs="Daytona"/>
        </w:rPr>
        <w:lastRenderedPageBreak/>
        <w:t xml:space="preserve">de gestión ágil de requerimientos </w:t>
      </w:r>
      <w:r w:rsidR="460AEAB5" w:rsidRPr="0736548D">
        <w:rPr>
          <w:rFonts w:ascii="Daytona" w:eastAsia="Daytona" w:hAnsi="Daytona" w:cs="Daytona"/>
        </w:rPr>
        <w:t xml:space="preserve">y </w:t>
      </w:r>
      <w:r w:rsidR="460AEAB5" w:rsidRPr="6D01FD36">
        <w:rPr>
          <w:rFonts w:ascii="Daytona" w:eastAsia="Daytona" w:hAnsi="Daytona" w:cs="Daytona"/>
        </w:rPr>
        <w:t>ágil no pi</w:t>
      </w:r>
      <w:r w:rsidR="7623FC18" w:rsidRPr="6D01FD36">
        <w:rPr>
          <w:rFonts w:ascii="Daytona" w:eastAsia="Daytona" w:hAnsi="Daytona" w:cs="Daytona"/>
        </w:rPr>
        <w:t>de que haya un control de qué requerimientos tiene el producto en cada momento de</w:t>
      </w:r>
      <w:r w:rsidR="7623FC18" w:rsidRPr="5024EA2F">
        <w:rPr>
          <w:rFonts w:ascii="Daytona" w:eastAsia="Daytona" w:hAnsi="Daytona" w:cs="Daytona"/>
        </w:rPr>
        <w:t xml:space="preserve"> tiempo, pero CMMI </w:t>
      </w:r>
      <w:r w:rsidR="7623FC18" w:rsidRPr="2C2DBC12">
        <w:rPr>
          <w:rFonts w:ascii="Daytona" w:eastAsia="Daytona" w:hAnsi="Daytona" w:cs="Daytona"/>
        </w:rPr>
        <w:t xml:space="preserve">sí. </w:t>
      </w:r>
      <w:r w:rsidR="7623FC18" w:rsidRPr="40DEA751">
        <w:rPr>
          <w:rFonts w:ascii="Daytona" w:eastAsia="Daytona" w:hAnsi="Daytona" w:cs="Daytona"/>
        </w:rPr>
        <w:t>De alguna forma se tiene que tener trazabilidad de</w:t>
      </w:r>
      <w:r w:rsidR="787B2F4B" w:rsidRPr="40DEA751">
        <w:rPr>
          <w:rFonts w:ascii="Daytona" w:eastAsia="Daytona" w:hAnsi="Daytona" w:cs="Daytona"/>
        </w:rPr>
        <w:t xml:space="preserve"> los requerimientos en US y demás para CMMI. Así como CMMI acepta no tener el registro de las </w:t>
      </w:r>
      <w:proofErr w:type="spellStart"/>
      <w:proofErr w:type="gramStart"/>
      <w:r w:rsidR="787B2F4B" w:rsidRPr="2F2DAF45">
        <w:rPr>
          <w:rFonts w:ascii="Daytona" w:eastAsia="Daytona" w:hAnsi="Daytona" w:cs="Daytona"/>
        </w:rPr>
        <w:t>Daily</w:t>
      </w:r>
      <w:proofErr w:type="spellEnd"/>
      <w:proofErr w:type="gramEnd"/>
      <w:r w:rsidR="787B2F4B" w:rsidRPr="2F2DAF45">
        <w:rPr>
          <w:rFonts w:ascii="Daytona" w:eastAsia="Daytona" w:hAnsi="Daytona" w:cs="Daytona"/>
        </w:rPr>
        <w:t xml:space="preserve"> por ejemplo.</w:t>
      </w:r>
      <w:r w:rsidR="6479A10B" w:rsidRPr="69E2ED59">
        <w:rPr>
          <w:rFonts w:ascii="Daytona" w:eastAsia="Daytona" w:hAnsi="Daytona" w:cs="Daytona"/>
        </w:rPr>
        <w:t xml:space="preserve"> Ágil debe ceder Auditorías. Sin ceder ni flexibilizar de cada </w:t>
      </w:r>
      <w:r w:rsidR="6479A10B" w:rsidRPr="5CA87614">
        <w:rPr>
          <w:rFonts w:ascii="Daytona" w:eastAsia="Daytona" w:hAnsi="Daytona" w:cs="Daytona"/>
        </w:rPr>
        <w:t>lado no se puede.</w:t>
      </w:r>
    </w:p>
    <w:p w14:paraId="06B0574F" w14:textId="10E9017D" w:rsidR="05405657" w:rsidRDefault="610F6200" w:rsidP="05405657">
      <w:pPr>
        <w:rPr>
          <w:rFonts w:ascii="Daytona" w:eastAsia="Daytona" w:hAnsi="Daytona" w:cs="Daytona"/>
        </w:rPr>
      </w:pPr>
      <w:r w:rsidRPr="722B3B78">
        <w:rPr>
          <w:rFonts w:ascii="Daytona" w:eastAsia="Daytona" w:hAnsi="Daytona" w:cs="Daytona"/>
        </w:rPr>
        <w:t>A nivel 2 se puede tener Ágil menos en el análisis objetivo.</w:t>
      </w:r>
    </w:p>
    <w:p w14:paraId="389EAB2C" w14:textId="6786213C" w:rsidR="53732352" w:rsidRDefault="624D3903" w:rsidP="4E6D18C1">
      <w:pPr>
        <w:jc w:val="center"/>
      </w:pPr>
      <w:r>
        <w:rPr>
          <w:noProof/>
        </w:rPr>
        <w:drawing>
          <wp:inline distT="0" distB="0" distL="0" distR="0" wp14:anchorId="0EC45785" wp14:editId="091D446C">
            <wp:extent cx="4572000" cy="1828800"/>
            <wp:effectExtent l="0" t="0" r="0" b="0"/>
            <wp:docPr id="188184058" name="Picture 18818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840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3A448CBE" w14:textId="63A4DE58" w:rsidR="53732352" w:rsidRDefault="04A7EDC8" w:rsidP="04A7EDC8">
      <w:pPr>
        <w:rPr>
          <w:rFonts w:ascii="Daytona" w:eastAsia="Daytona" w:hAnsi="Daytona" w:cs="Daytona"/>
        </w:rPr>
      </w:pPr>
      <w:r w:rsidRPr="04A7EDC8">
        <w:rPr>
          <w:rFonts w:ascii="Daytona" w:eastAsia="Daytona" w:hAnsi="Daytona" w:cs="Daytona"/>
        </w:rPr>
        <w:t xml:space="preserve">¿Por qué no coincide a medida que subimos de nivel? CMMI dice que </w:t>
      </w:r>
      <w:proofErr w:type="spellStart"/>
      <w:r w:rsidRPr="04A7EDC8">
        <w:rPr>
          <w:rFonts w:ascii="Daytona" w:eastAsia="Daytona" w:hAnsi="Daytona" w:cs="Daytona"/>
        </w:rPr>
        <w:t>tenes</w:t>
      </w:r>
      <w:proofErr w:type="spellEnd"/>
      <w:r w:rsidRPr="04A7EDC8">
        <w:rPr>
          <w:rFonts w:ascii="Daytona" w:eastAsia="Daytona" w:hAnsi="Daytona" w:cs="Daytona"/>
        </w:rPr>
        <w:t xml:space="preserve"> que definir un proceso y que después lo </w:t>
      </w:r>
      <w:proofErr w:type="spellStart"/>
      <w:r w:rsidRPr="04A7EDC8">
        <w:rPr>
          <w:rFonts w:ascii="Daytona" w:eastAsia="Daytona" w:hAnsi="Daytona" w:cs="Daytona"/>
        </w:rPr>
        <w:t>tenes</w:t>
      </w:r>
      <w:proofErr w:type="spellEnd"/>
      <w:r w:rsidRPr="04A7EDC8">
        <w:rPr>
          <w:rFonts w:ascii="Daytona" w:eastAsia="Daytona" w:hAnsi="Daytona" w:cs="Daytona"/>
        </w:rPr>
        <w:t xml:space="preserve"> que </w:t>
      </w:r>
      <w:r w:rsidR="62CCFF2D" w:rsidRPr="797AC210">
        <w:rPr>
          <w:rFonts w:ascii="Daytona" w:eastAsia="Daytona" w:hAnsi="Daytona" w:cs="Daytona"/>
        </w:rPr>
        <w:t>cumplir</w:t>
      </w:r>
      <w:r w:rsidRPr="04A7EDC8">
        <w:rPr>
          <w:rFonts w:ascii="Daytona" w:eastAsia="Daytona" w:hAnsi="Daytona" w:cs="Daytona"/>
        </w:rPr>
        <w:t xml:space="preserve">, luego en la auditoría se verifica que vos </w:t>
      </w:r>
      <w:r w:rsidR="69EA719B" w:rsidRPr="47A28704">
        <w:rPr>
          <w:rFonts w:ascii="Daytona" w:eastAsia="Daytona" w:hAnsi="Daytona" w:cs="Daytona"/>
        </w:rPr>
        <w:t xml:space="preserve">tengas los productos </w:t>
      </w:r>
      <w:r w:rsidRPr="04A7EDC8">
        <w:rPr>
          <w:rFonts w:ascii="Daytona" w:eastAsia="Daytona" w:hAnsi="Daytona" w:cs="Daytona"/>
        </w:rPr>
        <w:t>que definiste</w:t>
      </w:r>
      <w:r w:rsidR="69EA719B" w:rsidRPr="47A28704">
        <w:rPr>
          <w:rFonts w:ascii="Daytona" w:eastAsia="Daytona" w:hAnsi="Daytona" w:cs="Daytona"/>
        </w:rPr>
        <w:t xml:space="preserve"> y los </w:t>
      </w:r>
      <w:r w:rsidRPr="04A7EDC8">
        <w:rPr>
          <w:rFonts w:ascii="Daytona" w:eastAsia="Daytona" w:hAnsi="Daytona" w:cs="Daytona"/>
        </w:rPr>
        <w:t xml:space="preserve">hayas </w:t>
      </w:r>
      <w:r w:rsidRPr="47A28704">
        <w:rPr>
          <w:rFonts w:ascii="Daytona" w:eastAsia="Daytona" w:hAnsi="Daytona" w:cs="Daytona"/>
        </w:rPr>
        <w:t>c</w:t>
      </w:r>
      <w:r w:rsidR="2239157A" w:rsidRPr="47A28704">
        <w:rPr>
          <w:rFonts w:ascii="Daytona" w:eastAsia="Daytona" w:hAnsi="Daytona" w:cs="Daytona"/>
        </w:rPr>
        <w:t>onstruid</w:t>
      </w:r>
      <w:r w:rsidRPr="47A28704">
        <w:rPr>
          <w:rFonts w:ascii="Daytona" w:eastAsia="Daytona" w:hAnsi="Daytona" w:cs="Daytona"/>
        </w:rPr>
        <w:t>o</w:t>
      </w:r>
      <w:r w:rsidRPr="04A7EDC8">
        <w:rPr>
          <w:rFonts w:ascii="Daytona" w:eastAsia="Daytona" w:hAnsi="Daytona" w:cs="Daytona"/>
        </w:rPr>
        <w:t xml:space="preserve"> con ese proceso que definiste. En cambio, ágil quiere SW funcionando con un cliente contento, en ningún momento evalúas que hayas seguido el proceso que definiste al inicio.</w:t>
      </w:r>
      <w:r w:rsidR="2C44F78D" w:rsidRPr="6AAF4175">
        <w:rPr>
          <w:rFonts w:ascii="Daytona" w:eastAsia="Daytona" w:hAnsi="Daytona" w:cs="Daytona"/>
        </w:rPr>
        <w:t xml:space="preserve"> </w:t>
      </w:r>
      <w:r w:rsidR="0907106F" w:rsidRPr="1ED42823">
        <w:rPr>
          <w:rFonts w:ascii="Daytona" w:eastAsia="Daytona" w:hAnsi="Daytona" w:cs="Daytona"/>
        </w:rPr>
        <w:t xml:space="preserve">También, CMMI a partir de nivel 3 o 4 plantea tener métricas/estadísticas de los proyectos, productos y </w:t>
      </w:r>
      <w:r w:rsidR="258B1C33" w:rsidRPr="0B8106C2">
        <w:rPr>
          <w:rFonts w:ascii="Daytona" w:eastAsia="Daytona" w:hAnsi="Daytona" w:cs="Daytona"/>
        </w:rPr>
        <w:t>en base a la comparación de esas medidas entre los proyectos</w:t>
      </w:r>
      <w:r w:rsidR="258B1C33" w:rsidRPr="0B35B6DF">
        <w:rPr>
          <w:rFonts w:ascii="Daytona" w:eastAsia="Daytona" w:hAnsi="Daytona" w:cs="Daytona"/>
        </w:rPr>
        <w:t>, se arma una medida del proceso</w:t>
      </w:r>
      <w:r w:rsidR="56B146D4" w:rsidRPr="0B35B6DF">
        <w:rPr>
          <w:rFonts w:ascii="Daytona" w:eastAsia="Daytona" w:hAnsi="Daytona" w:cs="Daytona"/>
        </w:rPr>
        <w:t xml:space="preserve"> y Ágil lo que plantea es que la experiencia no extrapolable a otros proyectos.</w:t>
      </w:r>
    </w:p>
    <w:p w14:paraId="294675C1" w14:textId="42382082" w:rsidR="73168C07" w:rsidRDefault="73168C07" w:rsidP="62532D3F">
      <w:pPr>
        <w:rPr>
          <w:rFonts w:ascii="Daytona" w:eastAsia="Daytona" w:hAnsi="Daytona" w:cs="Daytona"/>
        </w:rPr>
      </w:pPr>
      <w:r w:rsidRPr="62532D3F">
        <w:rPr>
          <w:rFonts w:ascii="Daytona" w:eastAsia="Daytona" w:hAnsi="Daytona" w:cs="Daytona"/>
        </w:rPr>
        <w:t>Valores esenciales de cada metodología:</w:t>
      </w:r>
    </w:p>
    <w:p w14:paraId="6F67DA70" w14:textId="36C357C0" w:rsidR="53732352" w:rsidRDefault="624D3903" w:rsidP="4E6D18C1">
      <w:pPr>
        <w:jc w:val="center"/>
      </w:pPr>
      <w:r>
        <w:rPr>
          <w:noProof/>
        </w:rPr>
        <w:drawing>
          <wp:inline distT="0" distB="0" distL="0" distR="0" wp14:anchorId="4A812A39" wp14:editId="77154C14">
            <wp:extent cx="4572000" cy="2924175"/>
            <wp:effectExtent l="0" t="0" r="0" b="0"/>
            <wp:docPr id="27646119" name="Picture 27646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46119"/>
                    <pic:cNvPicPr/>
                  </pic:nvPicPr>
                  <pic:blipFill>
                    <a:blip r:embed="rId32">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4C6A42B1" w14:textId="6A0E3CF9" w:rsidR="62532D3F" w:rsidRDefault="71618A50" w:rsidP="12BE4002">
      <w:r w:rsidRPr="12BE4002">
        <w:rPr>
          <w:rFonts w:ascii="Daytona" w:eastAsia="Daytona" w:hAnsi="Daytona" w:cs="Daytona"/>
        </w:rPr>
        <w:lastRenderedPageBreak/>
        <w:t>Características CMMI vs Métodos Ági</w:t>
      </w:r>
      <w:r w:rsidR="4D70ED65" w:rsidRPr="12BE4002">
        <w:rPr>
          <w:rFonts w:ascii="Daytona" w:eastAsia="Daytona" w:hAnsi="Daytona" w:cs="Daytona"/>
        </w:rPr>
        <w:t>les</w:t>
      </w:r>
      <w:r w:rsidRPr="12BE4002">
        <w:rPr>
          <w:rFonts w:ascii="Daytona" w:eastAsia="Daytona" w:hAnsi="Daytona" w:cs="Daytona"/>
        </w:rPr>
        <w:t>:</w:t>
      </w:r>
    </w:p>
    <w:p w14:paraId="00058480" w14:textId="42382082" w:rsidR="71618A50" w:rsidRDefault="71618A50" w:rsidP="0ABA8330">
      <w:pPr>
        <w:jc w:val="center"/>
      </w:pPr>
      <w:r>
        <w:rPr>
          <w:noProof/>
        </w:rPr>
        <w:drawing>
          <wp:inline distT="0" distB="0" distL="0" distR="0" wp14:anchorId="322F764E" wp14:editId="083F2C81">
            <wp:extent cx="4572000" cy="2295525"/>
            <wp:effectExtent l="0" t="0" r="0" b="0"/>
            <wp:docPr id="1684669283" name="Picture 168466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669283"/>
                    <pic:cNvPicPr/>
                  </pic:nvPicPr>
                  <pic:blipFill>
                    <a:blip r:embed="rId33">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790E94FE" w14:textId="42382082" w:rsidR="0ABA8330" w:rsidRDefault="71618A50" w:rsidP="62532D3F">
      <w:pPr>
        <w:jc w:val="center"/>
      </w:pPr>
      <w:r>
        <w:rPr>
          <w:noProof/>
        </w:rPr>
        <w:drawing>
          <wp:inline distT="0" distB="0" distL="0" distR="0" wp14:anchorId="1E6F4910" wp14:editId="4512D0E8">
            <wp:extent cx="4572000" cy="2838450"/>
            <wp:effectExtent l="0" t="0" r="0" b="0"/>
            <wp:docPr id="1741349556" name="Picture 174134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7A23DFAE" w14:textId="764706FB" w:rsidR="72A7C35D" w:rsidRDefault="72A7C35D" w:rsidP="4F2A2A33">
      <w:r w:rsidRPr="01709146">
        <w:rPr>
          <w:rFonts w:ascii="Daytona" w:eastAsia="Daytona" w:hAnsi="Daytona" w:cs="Daytona"/>
        </w:rPr>
        <w:t>En cuanto al enfoque</w:t>
      </w:r>
    </w:p>
    <w:p w14:paraId="12F0B854" w14:textId="764706FB" w:rsidR="2C1700A3" w:rsidRDefault="72A7C35D" w:rsidP="01709146">
      <w:pPr>
        <w:jc w:val="center"/>
      </w:pPr>
      <w:r>
        <w:rPr>
          <w:noProof/>
        </w:rPr>
        <w:lastRenderedPageBreak/>
        <w:drawing>
          <wp:inline distT="0" distB="0" distL="0" distR="0" wp14:anchorId="4BD82C70" wp14:editId="2F5DE3FE">
            <wp:extent cx="4572000" cy="3114675"/>
            <wp:effectExtent l="0" t="0" r="0" b="0"/>
            <wp:docPr id="765108072" name="Picture 76510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436C6A32" w14:textId="764706FB" w:rsidR="72A7C35D" w:rsidRDefault="72A7C35D" w:rsidP="01709146">
      <w:pPr>
        <w:jc w:val="center"/>
      </w:pPr>
      <w:r>
        <w:rPr>
          <w:noProof/>
        </w:rPr>
        <w:drawing>
          <wp:inline distT="0" distB="0" distL="0" distR="0" wp14:anchorId="5F955AE7" wp14:editId="2BBA1047">
            <wp:extent cx="4572000" cy="1943100"/>
            <wp:effectExtent l="0" t="0" r="0" b="0"/>
            <wp:docPr id="1851840094" name="Picture 185184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4760B03C" w14:textId="60C5AF1F" w:rsidR="42164401" w:rsidRDefault="42164401" w:rsidP="12BE4002">
      <w:r w:rsidRPr="12BE4002">
        <w:rPr>
          <w:rFonts w:ascii="Daytona" w:eastAsia="Daytona" w:hAnsi="Daytona" w:cs="Daytona"/>
        </w:rPr>
        <w:t>Similitudes entre ambas:</w:t>
      </w:r>
    </w:p>
    <w:p w14:paraId="2DD82945" w14:textId="036BA598" w:rsidR="42164401" w:rsidRDefault="42164401" w:rsidP="001B65A5">
      <w:pPr>
        <w:pStyle w:val="Prrafodelista"/>
        <w:numPr>
          <w:ilvl w:val="0"/>
          <w:numId w:val="48"/>
        </w:numPr>
        <w:rPr>
          <w:rFonts w:ascii="Daytona" w:eastAsia="Daytona" w:hAnsi="Daytona" w:cs="Daytona"/>
        </w:rPr>
      </w:pPr>
      <w:r w:rsidRPr="12BE4002">
        <w:rPr>
          <w:rFonts w:ascii="Daytona" w:eastAsia="Daytona" w:hAnsi="Daytona" w:cs="Daytona"/>
        </w:rPr>
        <w:t>Meta: organizaciones de alto desempeño</w:t>
      </w:r>
    </w:p>
    <w:p w14:paraId="65E7063A" w14:textId="1D863B6C" w:rsidR="42164401" w:rsidRDefault="42164401" w:rsidP="001B65A5">
      <w:pPr>
        <w:pStyle w:val="Prrafodelista"/>
        <w:numPr>
          <w:ilvl w:val="0"/>
          <w:numId w:val="48"/>
        </w:numPr>
        <w:rPr>
          <w:rFonts w:ascii="Daytona" w:eastAsia="Daytona" w:hAnsi="Daytona" w:cs="Daytona"/>
        </w:rPr>
      </w:pPr>
      <w:r w:rsidRPr="12BE4002">
        <w:rPr>
          <w:rFonts w:ascii="Daytona" w:eastAsia="Daytona" w:hAnsi="Daytona" w:cs="Daytona"/>
        </w:rPr>
        <w:t>Ambas planean</w:t>
      </w:r>
    </w:p>
    <w:p w14:paraId="65B1E652" w14:textId="767A5D71" w:rsidR="42164401" w:rsidRPr="000E55CE" w:rsidRDefault="42164401" w:rsidP="001B65A5">
      <w:pPr>
        <w:pStyle w:val="Prrafodelista"/>
        <w:numPr>
          <w:ilvl w:val="0"/>
          <w:numId w:val="48"/>
        </w:numPr>
        <w:rPr>
          <w:rFonts w:ascii="Daytona" w:eastAsia="Daytona" w:hAnsi="Daytona" w:cs="Daytona"/>
          <w:lang w:val="en-US"/>
        </w:rPr>
      </w:pPr>
      <w:r w:rsidRPr="000E55CE">
        <w:rPr>
          <w:rFonts w:ascii="Daytona" w:eastAsia="Daytona" w:hAnsi="Daytona" w:cs="Daytona"/>
          <w:lang w:val="en-US"/>
        </w:rPr>
        <w:t>Ambas son Consultant Money Makers (CMMs)</w:t>
      </w:r>
    </w:p>
    <w:p w14:paraId="1261D741" w14:textId="767A5D71" w:rsidR="42164401" w:rsidRDefault="42164401" w:rsidP="001B65A5">
      <w:pPr>
        <w:pStyle w:val="Prrafodelista"/>
        <w:numPr>
          <w:ilvl w:val="0"/>
          <w:numId w:val="47"/>
        </w:numPr>
        <w:rPr>
          <w:rFonts w:ascii="Daytona" w:eastAsia="Daytona" w:hAnsi="Daytona" w:cs="Daytona"/>
        </w:rPr>
      </w:pPr>
      <w:r w:rsidRPr="41DA0136">
        <w:rPr>
          <w:rFonts w:ascii="Daytona" w:eastAsia="Daytona" w:hAnsi="Daytona" w:cs="Daytona"/>
        </w:rPr>
        <w:t>Ninguno es completo</w:t>
      </w:r>
    </w:p>
    <w:p w14:paraId="449D4330" w14:textId="767A5D71" w:rsidR="42164401" w:rsidRDefault="42164401" w:rsidP="001B65A5">
      <w:pPr>
        <w:pStyle w:val="Prrafodelista"/>
        <w:numPr>
          <w:ilvl w:val="0"/>
          <w:numId w:val="47"/>
        </w:numPr>
        <w:rPr>
          <w:rFonts w:ascii="Daytona" w:eastAsia="Daytona" w:hAnsi="Daytona" w:cs="Daytona"/>
        </w:rPr>
      </w:pPr>
      <w:r w:rsidRPr="41DA0136">
        <w:rPr>
          <w:rFonts w:ascii="Daytona" w:eastAsia="Daytona" w:hAnsi="Daytona" w:cs="Daytona"/>
        </w:rPr>
        <w:t>Ninguno es aplicable a cualquier proyecto</w:t>
      </w:r>
    </w:p>
    <w:p w14:paraId="017E51FC" w14:textId="767A5D71" w:rsidR="42164401" w:rsidRDefault="42164401" w:rsidP="001B65A5">
      <w:pPr>
        <w:pStyle w:val="Prrafodelista"/>
        <w:numPr>
          <w:ilvl w:val="0"/>
          <w:numId w:val="47"/>
        </w:numPr>
        <w:rPr>
          <w:rFonts w:ascii="Daytona" w:eastAsia="Daytona" w:hAnsi="Daytona" w:cs="Daytona"/>
        </w:rPr>
      </w:pPr>
      <w:r w:rsidRPr="41DA0136">
        <w:rPr>
          <w:rFonts w:ascii="Daytona" w:eastAsia="Daytona" w:hAnsi="Daytona" w:cs="Daytona"/>
        </w:rPr>
        <w:t>No nuevas ideas</w:t>
      </w:r>
    </w:p>
    <w:p w14:paraId="07E7F425" w14:textId="11D7F940" w:rsidR="42164401" w:rsidRDefault="42164401" w:rsidP="001B65A5">
      <w:pPr>
        <w:pStyle w:val="Prrafodelista"/>
        <w:numPr>
          <w:ilvl w:val="0"/>
          <w:numId w:val="47"/>
        </w:numPr>
        <w:rPr>
          <w:rFonts w:ascii="Daytona" w:eastAsia="Daytona" w:hAnsi="Daytona" w:cs="Daytona"/>
        </w:rPr>
      </w:pPr>
      <w:r w:rsidRPr="63273C10">
        <w:rPr>
          <w:rFonts w:ascii="Daytona" w:eastAsia="Daytona" w:hAnsi="Daytona" w:cs="Daytona"/>
        </w:rPr>
        <w:t>Ambas tienen reglas (reglas == requerimientos del proceso)</w:t>
      </w:r>
    </w:p>
    <w:p w14:paraId="776107F0" w14:textId="250BF813" w:rsidR="42164401" w:rsidRDefault="42164401" w:rsidP="001B65A5">
      <w:pPr>
        <w:pStyle w:val="Prrafodelista"/>
        <w:numPr>
          <w:ilvl w:val="1"/>
          <w:numId w:val="45"/>
        </w:numPr>
        <w:rPr>
          <w:rFonts w:ascii="Daytona" w:eastAsia="Daytona" w:hAnsi="Daytona" w:cs="Daytona"/>
        </w:rPr>
      </w:pPr>
      <w:r w:rsidRPr="63273C10">
        <w:rPr>
          <w:rFonts w:ascii="Daytona" w:eastAsia="Daytona" w:hAnsi="Daytona" w:cs="Daytona"/>
        </w:rPr>
        <w:t>Incumplir tiene serias repercusiones</w:t>
      </w:r>
    </w:p>
    <w:p w14:paraId="7DEAEB80" w14:textId="74ABF903" w:rsidR="42164401" w:rsidRDefault="42164401" w:rsidP="001B65A5">
      <w:pPr>
        <w:pStyle w:val="Prrafodelista"/>
        <w:numPr>
          <w:ilvl w:val="1"/>
          <w:numId w:val="45"/>
        </w:numPr>
        <w:rPr>
          <w:rFonts w:ascii="Daytona" w:eastAsia="Daytona" w:hAnsi="Daytona" w:cs="Daytona"/>
        </w:rPr>
      </w:pPr>
      <w:r w:rsidRPr="63273C10">
        <w:rPr>
          <w:rFonts w:ascii="Daytona" w:eastAsia="Daytona" w:hAnsi="Daytona" w:cs="Daytona"/>
        </w:rPr>
        <w:t>‘SEPG’ (Grupo de proceso de ingeniería de software) &amp; ‘Política de Proceso’</w:t>
      </w:r>
    </w:p>
    <w:p w14:paraId="58B7104F" w14:textId="1EF2C287" w:rsidR="53732352" w:rsidRDefault="07D03DE0" w:rsidP="4E6D18C1">
      <w:pPr>
        <w:pStyle w:val="Estilo2"/>
        <w:rPr>
          <w:rFonts w:asciiTheme="majorHAnsi" w:eastAsiaTheme="majorEastAsia" w:hAnsiTheme="majorHAnsi" w:cstheme="majorBidi"/>
        </w:rPr>
      </w:pPr>
      <w:bookmarkStart w:id="382" w:name="_Toc982127702"/>
      <w:bookmarkStart w:id="383" w:name="_Toc170387962"/>
      <w:bookmarkStart w:id="384" w:name="_Toc1899334508"/>
      <w:bookmarkStart w:id="385" w:name="_Toc1196428748"/>
      <w:bookmarkStart w:id="386" w:name="_Toc117866090"/>
      <w:bookmarkStart w:id="387" w:name="_Toc806773767"/>
      <w:bookmarkStart w:id="388" w:name="_Toc117866362"/>
      <w:r>
        <w:t>Auditorías de calidad de SW</w:t>
      </w:r>
      <w:bookmarkEnd w:id="382"/>
      <w:bookmarkEnd w:id="383"/>
      <w:bookmarkEnd w:id="384"/>
      <w:bookmarkEnd w:id="385"/>
      <w:bookmarkEnd w:id="386"/>
      <w:bookmarkEnd w:id="387"/>
      <w:bookmarkEnd w:id="388"/>
    </w:p>
    <w:p w14:paraId="27F9E3E4" w14:textId="5DF113C1" w:rsidR="04D2778D" w:rsidRDefault="04D2778D" w:rsidP="394C1707">
      <w:pPr>
        <w:rPr>
          <w:rFonts w:ascii="Daytona" w:eastAsia="Daytona" w:hAnsi="Daytona" w:cs="Daytona"/>
        </w:rPr>
      </w:pPr>
      <w:r w:rsidRPr="394C1707">
        <w:rPr>
          <w:rFonts w:ascii="Daytona" w:eastAsia="Daytona" w:hAnsi="Daytona" w:cs="Daytona"/>
        </w:rPr>
        <w:t xml:space="preserve">Es una actividad incluida dentro de las disciplinas de soporte, la cual implica una evaluación independiente de productos o procesos de software que permiten asegurar el cumplimiento con </w:t>
      </w:r>
      <w:r w:rsidRPr="394C1707">
        <w:rPr>
          <w:rFonts w:ascii="Daytona" w:eastAsia="Daytona" w:hAnsi="Daytona" w:cs="Daytona"/>
        </w:rPr>
        <w:lastRenderedPageBreak/>
        <w:t>estándares, lineamientos, especificaciones y procedimientos basada en un criterio objetivo incluyendo documentación.</w:t>
      </w:r>
    </w:p>
    <w:p w14:paraId="55BF0E6C" w14:textId="143FF7E6" w:rsidR="53732352" w:rsidRDefault="04A7EDC8" w:rsidP="001B65A5">
      <w:pPr>
        <w:pStyle w:val="Prrafodelista"/>
        <w:numPr>
          <w:ilvl w:val="0"/>
          <w:numId w:val="14"/>
        </w:numPr>
        <w:rPr>
          <w:rFonts w:ascii="Daytona" w:eastAsia="Daytona" w:hAnsi="Daytona" w:cs="Daytona"/>
        </w:rPr>
      </w:pPr>
      <w:r w:rsidRPr="25C4F65D">
        <w:rPr>
          <w:rFonts w:ascii="Daytona" w:eastAsia="Daytona" w:hAnsi="Daytona" w:cs="Daytona"/>
          <w:u w:val="single"/>
        </w:rPr>
        <w:t xml:space="preserve">Auditoría de </w:t>
      </w:r>
      <w:r w:rsidR="1197D0E3" w:rsidRPr="25C4F65D">
        <w:rPr>
          <w:rFonts w:ascii="Daytona" w:eastAsia="Daytona" w:hAnsi="Daytona" w:cs="Daytona"/>
          <w:u w:val="single"/>
        </w:rPr>
        <w:t>P</w:t>
      </w:r>
      <w:r w:rsidR="13DDDABC" w:rsidRPr="25C4F65D">
        <w:rPr>
          <w:rFonts w:ascii="Daytona" w:eastAsia="Daytona" w:hAnsi="Daytona" w:cs="Daytona"/>
          <w:u w:val="single"/>
        </w:rPr>
        <w:t>royecto</w:t>
      </w:r>
      <w:r w:rsidRPr="04A7EDC8">
        <w:rPr>
          <w:rFonts w:ascii="Daytona" w:eastAsia="Daytona" w:hAnsi="Daytona" w:cs="Daytona"/>
        </w:rPr>
        <w:t>: responsable de ver que el proyecto se haya ejecutado con el proceso que se definió</w:t>
      </w:r>
      <w:r w:rsidR="05D2738A" w:rsidRPr="5093DFAB">
        <w:rPr>
          <w:rFonts w:ascii="Daytona" w:eastAsia="Daytona" w:hAnsi="Daytona" w:cs="Daytona"/>
        </w:rPr>
        <w:t xml:space="preserve"> </w:t>
      </w:r>
      <w:r w:rsidR="679F804A" w:rsidRPr="342B1EF5">
        <w:rPr>
          <w:rFonts w:ascii="Daytona" w:eastAsia="Daytona" w:hAnsi="Daytona" w:cs="Daytona"/>
        </w:rPr>
        <w:t xml:space="preserve">(es decir, el </w:t>
      </w:r>
      <w:r w:rsidR="679F804A" w:rsidRPr="7E523BA8">
        <w:rPr>
          <w:rFonts w:ascii="Daytona" w:eastAsia="Daytona" w:hAnsi="Daytona" w:cs="Daytona"/>
        </w:rPr>
        <w:t xml:space="preserve">proceso que se dijo que se iba a cumplir). </w:t>
      </w:r>
      <w:r w:rsidR="679F804A" w:rsidRPr="610B865D">
        <w:rPr>
          <w:rFonts w:ascii="Daytona" w:eastAsia="Daytona" w:hAnsi="Daytona" w:cs="Daytona"/>
        </w:rPr>
        <w:t xml:space="preserve">Apunta a ver el nivel de cumplimiento con el proceso que vos te comprometiste a </w:t>
      </w:r>
      <w:r w:rsidR="679F804A" w:rsidRPr="44310407">
        <w:rPr>
          <w:rFonts w:ascii="Daytona" w:eastAsia="Daytona" w:hAnsi="Daytona" w:cs="Daytona"/>
        </w:rPr>
        <w:t>utilizar.</w:t>
      </w:r>
      <w:r w:rsidR="679F804A" w:rsidRPr="610B865D">
        <w:rPr>
          <w:rFonts w:ascii="Daytona" w:eastAsia="Daytona" w:hAnsi="Daytona" w:cs="Daytona"/>
        </w:rPr>
        <w:t xml:space="preserve"> </w:t>
      </w:r>
      <w:proofErr w:type="spellStart"/>
      <w:r w:rsidR="52BACBDF" w:rsidRPr="5C9F686C">
        <w:rPr>
          <w:rFonts w:ascii="Daytona" w:eastAsia="Daytona" w:hAnsi="Daytona" w:cs="Daytona"/>
        </w:rPr>
        <w:t>Ej</w:t>
      </w:r>
      <w:proofErr w:type="spellEnd"/>
      <w:r w:rsidR="52BACBDF" w:rsidRPr="5C9F686C">
        <w:rPr>
          <w:rFonts w:ascii="Daytona" w:eastAsia="Daytona" w:hAnsi="Daytona" w:cs="Daytona"/>
        </w:rPr>
        <w:t xml:space="preserve">: que se cumpla con las </w:t>
      </w:r>
      <w:proofErr w:type="spellStart"/>
      <w:r w:rsidR="52BACBDF" w:rsidRPr="5C9F686C">
        <w:rPr>
          <w:rFonts w:ascii="Daytona" w:eastAsia="Daytona" w:hAnsi="Daytona" w:cs="Daytona"/>
        </w:rPr>
        <w:t>Daily</w:t>
      </w:r>
      <w:proofErr w:type="spellEnd"/>
      <w:r w:rsidR="52BACBDF" w:rsidRPr="5C9F686C">
        <w:rPr>
          <w:rFonts w:ascii="Daytona" w:eastAsia="Daytona" w:hAnsi="Daytona" w:cs="Daytona"/>
        </w:rPr>
        <w:t xml:space="preserve"> si se dijo que se las iba a hacer.</w:t>
      </w:r>
    </w:p>
    <w:p w14:paraId="1FA7DC30" w14:textId="5F4FB915" w:rsidR="53732352" w:rsidRDefault="04A7EDC8" w:rsidP="001B65A5">
      <w:pPr>
        <w:pStyle w:val="Prrafodelista"/>
        <w:numPr>
          <w:ilvl w:val="0"/>
          <w:numId w:val="14"/>
        </w:numPr>
        <w:rPr>
          <w:rFonts w:ascii="Daytona" w:eastAsia="Daytona" w:hAnsi="Daytona" w:cs="Daytona"/>
        </w:rPr>
      </w:pPr>
      <w:r w:rsidRPr="25C4F65D">
        <w:rPr>
          <w:rFonts w:ascii="Daytona" w:eastAsia="Daytona" w:hAnsi="Daytona" w:cs="Daytona"/>
          <w:u w:val="single"/>
        </w:rPr>
        <w:t>Auditoría de Configuración Funcional</w:t>
      </w:r>
      <w:r w:rsidRPr="04A7EDC8">
        <w:rPr>
          <w:rFonts w:ascii="Daytona" w:eastAsia="Daytona" w:hAnsi="Daytona" w:cs="Daytona"/>
        </w:rPr>
        <w:t>: valida que el producto cumpla con los requerimientos.</w:t>
      </w:r>
    </w:p>
    <w:p w14:paraId="1C357263" w14:textId="767BF0CA" w:rsidR="53732352" w:rsidRDefault="04A7EDC8" w:rsidP="001B65A5">
      <w:pPr>
        <w:pStyle w:val="Prrafodelista"/>
        <w:numPr>
          <w:ilvl w:val="0"/>
          <w:numId w:val="14"/>
        </w:numPr>
        <w:rPr>
          <w:rFonts w:ascii="Daytona" w:eastAsia="Daytona" w:hAnsi="Daytona" w:cs="Daytona"/>
        </w:rPr>
      </w:pPr>
      <w:r w:rsidRPr="25C4F65D">
        <w:rPr>
          <w:rFonts w:ascii="Daytona" w:eastAsia="Daytona" w:hAnsi="Daytona" w:cs="Daytona"/>
          <w:u w:val="single"/>
        </w:rPr>
        <w:t>Auditoría de Configuración Física</w:t>
      </w:r>
      <w:r w:rsidRPr="04A7EDC8">
        <w:rPr>
          <w:rFonts w:ascii="Daytona" w:eastAsia="Daytona" w:hAnsi="Daytona" w:cs="Daytona"/>
        </w:rPr>
        <w:t>: valida que el ítem de configuración cumpla con la documentación técnica que lo describe.</w:t>
      </w:r>
    </w:p>
    <w:p w14:paraId="27B64203" w14:textId="0B51EB85" w:rsidR="53732352" w:rsidRDefault="04A7EDC8" w:rsidP="04A7EDC8">
      <w:pPr>
        <w:rPr>
          <w:rFonts w:ascii="Daytona" w:eastAsia="Daytona" w:hAnsi="Daytona" w:cs="Daytona"/>
        </w:rPr>
      </w:pPr>
      <w:r w:rsidRPr="04A7EDC8">
        <w:rPr>
          <w:rFonts w:ascii="Daytona" w:eastAsia="Daytona" w:hAnsi="Daytona" w:cs="Daytona"/>
        </w:rPr>
        <w:t xml:space="preserve">El </w:t>
      </w:r>
      <w:r w:rsidRPr="59264CB8">
        <w:rPr>
          <w:rFonts w:ascii="Daytona" w:eastAsia="Daytona" w:hAnsi="Daytona" w:cs="Daytona"/>
          <w:u w:val="single"/>
        </w:rPr>
        <w:t>proceso de auditoría</w:t>
      </w:r>
      <w:r w:rsidRPr="04A7EDC8">
        <w:rPr>
          <w:rFonts w:ascii="Daytona" w:eastAsia="Daytona" w:hAnsi="Daytona" w:cs="Daytona"/>
        </w:rPr>
        <w:t xml:space="preserve"> consta de:</w:t>
      </w:r>
    </w:p>
    <w:p w14:paraId="3B84ACA9" w14:textId="6C4DCAB7" w:rsidR="53732352" w:rsidRDefault="024273ED" w:rsidP="001B65A5">
      <w:pPr>
        <w:pStyle w:val="Prrafodelista"/>
        <w:numPr>
          <w:ilvl w:val="0"/>
          <w:numId w:val="13"/>
        </w:numPr>
        <w:rPr>
          <w:rFonts w:ascii="Daytona" w:eastAsia="Daytona" w:hAnsi="Daytona" w:cs="Daytona"/>
        </w:rPr>
      </w:pPr>
      <w:r w:rsidRPr="59264CB8">
        <w:rPr>
          <w:rFonts w:ascii="Daytona" w:eastAsia="Daytona" w:hAnsi="Daytona" w:cs="Daytona"/>
          <w:b/>
        </w:rPr>
        <w:t>Preparación y planificación</w:t>
      </w:r>
      <w:r w:rsidRPr="394C1707">
        <w:rPr>
          <w:rFonts w:ascii="Daytona" w:eastAsia="Daytona" w:hAnsi="Daytona" w:cs="Daytona"/>
        </w:rPr>
        <w:t xml:space="preserve">: no son sorpresa, usualmente es el líder del proyecto el que convoca una. </w:t>
      </w:r>
      <w:r w:rsidR="7ADD2BBB" w:rsidRPr="394C1707">
        <w:rPr>
          <w:rFonts w:ascii="Daytona" w:eastAsia="Daytona" w:hAnsi="Daytona" w:cs="Daytona"/>
        </w:rPr>
        <w:t>El auditado solicita la auditoria y junto con el auditor definen la fecha, el alcance y objetivo, acordando los participantes de la misma</w:t>
      </w:r>
      <w:r w:rsidR="4EB93D50" w:rsidRPr="4891E941">
        <w:rPr>
          <w:rFonts w:ascii="Daytona" w:eastAsia="Daytona" w:hAnsi="Daytona" w:cs="Daytona"/>
        </w:rPr>
        <w:t xml:space="preserve"> (se preparan y planifican en forma conjunta)</w:t>
      </w:r>
      <w:r w:rsidR="7ADD2BBB" w:rsidRPr="4891E941">
        <w:rPr>
          <w:rFonts w:ascii="Daytona" w:eastAsia="Daytona" w:hAnsi="Daytona" w:cs="Daytona"/>
        </w:rPr>
        <w:t>.</w:t>
      </w:r>
    </w:p>
    <w:p w14:paraId="4F3D2160" w14:textId="1D6BD1E8" w:rsidR="53732352" w:rsidRDefault="024273ED" w:rsidP="001B65A5">
      <w:pPr>
        <w:pStyle w:val="Prrafodelista"/>
        <w:numPr>
          <w:ilvl w:val="0"/>
          <w:numId w:val="13"/>
        </w:numPr>
      </w:pPr>
      <w:r w:rsidRPr="59264CB8">
        <w:rPr>
          <w:rFonts w:ascii="Daytona" w:eastAsia="Daytona" w:hAnsi="Daytona" w:cs="Daytona"/>
          <w:b/>
        </w:rPr>
        <w:t>Ejecución</w:t>
      </w:r>
      <w:r w:rsidRPr="394C1707">
        <w:rPr>
          <w:rFonts w:ascii="Daytona" w:eastAsia="Daytona" w:hAnsi="Daytona" w:cs="Daytona"/>
        </w:rPr>
        <w:t>: el auditor escucha lo que la gente dice que hace y luego ve la documentación</w:t>
      </w:r>
      <w:r w:rsidR="7C2942C3" w:rsidRPr="024094FA">
        <w:rPr>
          <w:rFonts w:ascii="Daytona" w:eastAsia="Daytona" w:hAnsi="Daytona" w:cs="Daytona"/>
        </w:rPr>
        <w:t>, pide evidencia</w:t>
      </w:r>
      <w:r w:rsidRPr="394C1707">
        <w:rPr>
          <w:rFonts w:ascii="Daytona" w:eastAsia="Daytona" w:hAnsi="Daytona" w:cs="Daytona"/>
        </w:rPr>
        <w:t xml:space="preserve"> (lo que debería estar haciéndose). </w:t>
      </w:r>
      <w:r w:rsidR="1003BBAD" w:rsidRPr="394C1707">
        <w:rPr>
          <w:rFonts w:ascii="Daytona" w:eastAsia="Daytona" w:hAnsi="Daytona" w:cs="Daytona"/>
        </w:rPr>
        <w:t>Consta de una reunión de apertura: se presentan los participantes de la auditoria y el equipo auditor, se revisa lo acordado durante la planificación y se informa cómo será el proceso, acordando el lugar y la hora. Luego prosigue la ejecución de la auditoria en sí:</w:t>
      </w:r>
      <w:r w:rsidR="3BBB44C6" w:rsidRPr="394C1707">
        <w:rPr>
          <w:rFonts w:ascii="Daytona" w:eastAsia="Daytona" w:hAnsi="Daytona" w:cs="Daytona"/>
        </w:rPr>
        <w:t xml:space="preserve"> </w:t>
      </w:r>
      <w:r w:rsidR="1003BBAD" w:rsidRPr="394C1707">
        <w:rPr>
          <w:rFonts w:ascii="Daytona" w:eastAsia="Daytona" w:hAnsi="Daytona" w:cs="Daytona"/>
        </w:rPr>
        <w:t xml:space="preserve">donde se responden las preguntas, se muestra la evidencia y se completa el </w:t>
      </w:r>
      <w:proofErr w:type="spellStart"/>
      <w:r w:rsidR="1003BBAD" w:rsidRPr="394C1707">
        <w:rPr>
          <w:rFonts w:ascii="Daytona" w:eastAsia="Daytona" w:hAnsi="Daytona" w:cs="Daytona"/>
        </w:rPr>
        <w:t>checklist</w:t>
      </w:r>
      <w:proofErr w:type="spellEnd"/>
      <w:r w:rsidR="1003BBAD" w:rsidRPr="394C1707">
        <w:rPr>
          <w:rFonts w:ascii="Daytona" w:eastAsia="Daytona" w:hAnsi="Daytona" w:cs="Daytona"/>
        </w:rPr>
        <w:t>.</w:t>
      </w:r>
    </w:p>
    <w:p w14:paraId="6BD2040E" w14:textId="2203B73A" w:rsidR="53732352" w:rsidRDefault="024273ED" w:rsidP="001B65A5">
      <w:pPr>
        <w:pStyle w:val="Prrafodelista"/>
        <w:numPr>
          <w:ilvl w:val="0"/>
          <w:numId w:val="13"/>
        </w:numPr>
        <w:rPr>
          <w:rFonts w:ascii="Daytona" w:eastAsia="Daytona" w:hAnsi="Daytona" w:cs="Daytona"/>
        </w:rPr>
      </w:pPr>
      <w:r w:rsidRPr="59264CB8">
        <w:rPr>
          <w:rFonts w:ascii="Daytona" w:eastAsia="Daytona" w:hAnsi="Daytona" w:cs="Daytona"/>
          <w:b/>
        </w:rPr>
        <w:t>Análisis y reporte del resultado</w:t>
      </w:r>
      <w:r w:rsidRPr="394C1707">
        <w:rPr>
          <w:rFonts w:ascii="Daytona" w:eastAsia="Daytona" w:hAnsi="Daytona" w:cs="Daytona"/>
        </w:rPr>
        <w:t>: el auditado analiza la respuesta</w:t>
      </w:r>
      <w:r w:rsidR="5FEF2C7B" w:rsidRPr="4DD7E64D">
        <w:rPr>
          <w:rFonts w:ascii="Daytona" w:eastAsia="Daytona" w:hAnsi="Daytona" w:cs="Daytona"/>
        </w:rPr>
        <w:t xml:space="preserve"> (la </w:t>
      </w:r>
      <w:r w:rsidR="5FEF2C7B" w:rsidRPr="07F0344A">
        <w:rPr>
          <w:rFonts w:ascii="Daytona" w:eastAsia="Daytona" w:hAnsi="Daytona" w:cs="Daytona"/>
        </w:rPr>
        <w:t>documentación, pruebas)</w:t>
      </w:r>
      <w:r w:rsidR="04A7EDC8" w:rsidRPr="07F0344A">
        <w:rPr>
          <w:rFonts w:ascii="Daytona" w:eastAsia="Daytona" w:hAnsi="Daytona" w:cs="Daytona"/>
        </w:rPr>
        <w:t>,</w:t>
      </w:r>
      <w:r w:rsidRPr="394C1707">
        <w:rPr>
          <w:rFonts w:ascii="Daytona" w:eastAsia="Daytona" w:hAnsi="Daytona" w:cs="Daytona"/>
        </w:rPr>
        <w:t xml:space="preserve"> puede o no estar de acuerdo con algunas prácticas </w:t>
      </w:r>
      <w:r w:rsidR="2413716E" w:rsidRPr="07F0344A">
        <w:rPr>
          <w:rFonts w:ascii="Daytona" w:eastAsia="Daytona" w:hAnsi="Daytona" w:cs="Daytona"/>
        </w:rPr>
        <w:t>(se discute)</w:t>
      </w:r>
      <w:r w:rsidR="04A7EDC8" w:rsidRPr="07F0344A">
        <w:rPr>
          <w:rFonts w:ascii="Daytona" w:eastAsia="Daytona" w:hAnsi="Daytona" w:cs="Daytona"/>
        </w:rPr>
        <w:t xml:space="preserve"> </w:t>
      </w:r>
      <w:r w:rsidRPr="394C1707">
        <w:rPr>
          <w:rFonts w:ascii="Daytona" w:eastAsia="Daytona" w:hAnsi="Daytona" w:cs="Daytona"/>
        </w:rPr>
        <w:t>y se deja asentado el documento final.</w:t>
      </w:r>
      <w:r w:rsidR="56609205" w:rsidRPr="394C1707">
        <w:rPr>
          <w:rFonts w:ascii="Daytona" w:eastAsia="Daytona" w:hAnsi="Daytona" w:cs="Daytona"/>
        </w:rPr>
        <w:t xml:space="preserve"> Se evalúan los resultados</w:t>
      </w:r>
      <w:r w:rsidR="022CC650" w:rsidRPr="25B4DE48">
        <w:rPr>
          <w:rFonts w:ascii="Daytona" w:eastAsia="Daytona" w:hAnsi="Daytona" w:cs="Daytona"/>
        </w:rPr>
        <w:t xml:space="preserve"> </w:t>
      </w:r>
      <w:r w:rsidR="022CC650" w:rsidRPr="4BE7B00E">
        <w:rPr>
          <w:rFonts w:ascii="Daytona" w:eastAsia="Daytona" w:hAnsi="Daytona" w:cs="Daytona"/>
        </w:rPr>
        <w:t>(esto lo hace solo el auditor)</w:t>
      </w:r>
      <w:r w:rsidR="56609205" w:rsidRPr="4BE7B00E">
        <w:rPr>
          <w:rFonts w:ascii="Daytona" w:eastAsia="Daytona" w:hAnsi="Daytona" w:cs="Daytona"/>
        </w:rPr>
        <w:t>,</w:t>
      </w:r>
      <w:r w:rsidR="56609205" w:rsidRPr="394C1707">
        <w:rPr>
          <w:rFonts w:ascii="Daytona" w:eastAsia="Daytona" w:hAnsi="Daytona" w:cs="Daytona"/>
        </w:rPr>
        <w:t xml:space="preserve"> se hace una reunión de cierre y se hace entrega del reporte final.</w:t>
      </w:r>
    </w:p>
    <w:p w14:paraId="293DCB03" w14:textId="071A255B" w:rsidR="53732352" w:rsidRDefault="024273ED" w:rsidP="001B65A5">
      <w:pPr>
        <w:pStyle w:val="Prrafodelista"/>
        <w:numPr>
          <w:ilvl w:val="0"/>
          <w:numId w:val="13"/>
        </w:numPr>
        <w:rPr>
          <w:rFonts w:ascii="Daytona" w:eastAsia="Daytona" w:hAnsi="Daytona" w:cs="Daytona"/>
        </w:rPr>
      </w:pPr>
      <w:r w:rsidRPr="2EEA6430">
        <w:rPr>
          <w:rFonts w:ascii="Daytona" w:eastAsia="Daytona" w:hAnsi="Daytona" w:cs="Daytona"/>
          <w:b/>
        </w:rPr>
        <w:t>Seguimiento</w:t>
      </w:r>
      <w:r w:rsidRPr="394C1707">
        <w:rPr>
          <w:rFonts w:ascii="Daytona" w:eastAsia="Daytona" w:hAnsi="Daytona" w:cs="Daytona"/>
        </w:rPr>
        <w:t xml:space="preserve">: </w:t>
      </w:r>
      <w:r w:rsidR="21390865" w:rsidRPr="394C1707">
        <w:rPr>
          <w:rFonts w:ascii="Daytona" w:eastAsia="Daytona" w:hAnsi="Daytona" w:cs="Daytona"/>
        </w:rPr>
        <w:t>Se analizan las desviaciones y prepara un plan de acción que se envía al auditor para que lo revise y apruebe. E</w:t>
      </w:r>
      <w:r w:rsidRPr="394C1707">
        <w:rPr>
          <w:rFonts w:ascii="Daytona" w:eastAsia="Daytona" w:hAnsi="Daytona" w:cs="Daytona"/>
        </w:rPr>
        <w:t>n función del acuerdo entre auditado y auditor, puede que el auditor haga un seguimiento de las desviaciones que encontró hasta que considere que han sido resueltas.</w:t>
      </w:r>
      <w:r w:rsidR="61777BF0" w:rsidRPr="394C1707">
        <w:rPr>
          <w:rFonts w:ascii="Daytona" w:eastAsia="Daytona" w:hAnsi="Daytona" w:cs="Daytona"/>
        </w:rPr>
        <w:t xml:space="preserve"> </w:t>
      </w:r>
    </w:p>
    <w:p w14:paraId="4BE387D3" w14:textId="70D690FF" w:rsidR="41774C46" w:rsidRDefault="41774C46" w:rsidP="25C4F65D">
      <w:pPr>
        <w:ind w:left="708"/>
        <w:rPr>
          <w:rFonts w:ascii="Daytona" w:eastAsia="Daytona" w:hAnsi="Daytona" w:cs="Daytona"/>
        </w:rPr>
      </w:pPr>
      <w:r w:rsidRPr="25C4F65D">
        <w:rPr>
          <w:rFonts w:ascii="Daytona" w:eastAsia="Daytona" w:hAnsi="Daytona" w:cs="Daytona"/>
        </w:rPr>
        <w:t>En esta fase, el auditado tiene las siguientes responsabilidades:</w:t>
      </w:r>
    </w:p>
    <w:p w14:paraId="723B3D37" w14:textId="6BB4BF7E" w:rsidR="41774C46" w:rsidRDefault="41774C46" w:rsidP="001B65A5">
      <w:pPr>
        <w:pStyle w:val="Prrafodelista"/>
        <w:numPr>
          <w:ilvl w:val="0"/>
          <w:numId w:val="50"/>
        </w:numPr>
        <w:rPr>
          <w:rFonts w:ascii="Daytona" w:eastAsia="Daytona" w:hAnsi="Daytona" w:cs="Daytona"/>
        </w:rPr>
      </w:pPr>
      <w:r w:rsidRPr="25C4F65D">
        <w:rPr>
          <w:rFonts w:ascii="Daytona" w:eastAsia="Daytona" w:hAnsi="Daytona" w:cs="Daytona"/>
        </w:rPr>
        <w:t>Informar el plan</w:t>
      </w:r>
      <w:r w:rsidR="04A7EDC8" w:rsidRPr="04A7EDC8">
        <w:rPr>
          <w:rFonts w:ascii="Daytona" w:eastAsia="Daytona" w:hAnsi="Daytona" w:cs="Daytona"/>
        </w:rPr>
        <w:t xml:space="preserve"> de </w:t>
      </w:r>
      <w:r w:rsidRPr="25C4F65D">
        <w:rPr>
          <w:rFonts w:ascii="Daytona" w:eastAsia="Daytona" w:hAnsi="Daytona" w:cs="Daytona"/>
        </w:rPr>
        <w:t>acción</w:t>
      </w:r>
      <w:r w:rsidR="5BD06EAD" w:rsidRPr="25C4F65D">
        <w:rPr>
          <w:rFonts w:ascii="Daytona" w:eastAsia="Daytona" w:hAnsi="Daytona" w:cs="Daytona"/>
        </w:rPr>
        <w:t xml:space="preserve"> y su cumplimiento</w:t>
      </w:r>
    </w:p>
    <w:p w14:paraId="27974AAA" w14:textId="2F257757" w:rsidR="25C4F65D" w:rsidRDefault="5BD06EAD" w:rsidP="001B65A5">
      <w:pPr>
        <w:pStyle w:val="Prrafodelista"/>
        <w:numPr>
          <w:ilvl w:val="0"/>
          <w:numId w:val="50"/>
        </w:numPr>
        <w:rPr>
          <w:rFonts w:ascii="Daytona" w:eastAsia="Daytona" w:hAnsi="Daytona" w:cs="Daytona"/>
        </w:rPr>
      </w:pPr>
      <w:r w:rsidRPr="25C4F65D">
        <w:rPr>
          <w:rFonts w:ascii="Daytona" w:eastAsia="Daytona" w:hAnsi="Daytona" w:cs="Daytona"/>
        </w:rPr>
        <w:t>Asegurar que se cumplió el plan de acción para la fecha propuesta</w:t>
      </w:r>
    </w:p>
    <w:p w14:paraId="3E8C4602" w14:textId="2A49D600" w:rsidR="53732352" w:rsidRDefault="75BE3B1D" w:rsidP="04A7EDC8">
      <w:pPr>
        <w:rPr>
          <w:rFonts w:ascii="Daytona" w:eastAsia="Daytona" w:hAnsi="Daytona" w:cs="Daytona"/>
        </w:rPr>
      </w:pPr>
      <w:r w:rsidRPr="74FE46CB">
        <w:rPr>
          <w:rFonts w:ascii="Daytona" w:eastAsia="Daytona" w:hAnsi="Daytona" w:cs="Daytona"/>
          <w:b/>
          <w:bCs/>
        </w:rPr>
        <w:t>R</w:t>
      </w:r>
      <w:r w:rsidR="04A7EDC8" w:rsidRPr="74FE46CB">
        <w:rPr>
          <w:rFonts w:ascii="Daytona" w:eastAsia="Daytona" w:hAnsi="Daytona" w:cs="Daytona"/>
          <w:b/>
          <w:bCs/>
        </w:rPr>
        <w:t>esultados</w:t>
      </w:r>
      <w:r w:rsidR="6CCDA790" w:rsidRPr="74FE46CB">
        <w:rPr>
          <w:rFonts w:ascii="Daytona" w:eastAsia="Daytona" w:hAnsi="Daytona" w:cs="Daytona"/>
          <w:b/>
          <w:bCs/>
        </w:rPr>
        <w:t>/hallazgos</w:t>
      </w:r>
      <w:r w:rsidR="04A7EDC8" w:rsidRPr="2E55AC1A">
        <w:rPr>
          <w:rFonts w:ascii="Daytona" w:eastAsia="Daytona" w:hAnsi="Daytona" w:cs="Daytona"/>
          <w:b/>
        </w:rPr>
        <w:t xml:space="preserve"> </w:t>
      </w:r>
      <w:r w:rsidR="19A25B46" w:rsidRPr="2E55AC1A">
        <w:rPr>
          <w:rFonts w:ascii="Daytona" w:eastAsia="Daytona" w:hAnsi="Daytona" w:cs="Daytona"/>
          <w:b/>
          <w:bCs/>
        </w:rPr>
        <w:t>(Tipos de Resultados)</w:t>
      </w:r>
      <w:r w:rsidR="04A7EDC8" w:rsidRPr="04A7EDC8">
        <w:rPr>
          <w:rFonts w:ascii="Daytona" w:eastAsia="Daytona" w:hAnsi="Daytona" w:cs="Daytona"/>
        </w:rPr>
        <w:t xml:space="preserve"> de una auditoría:</w:t>
      </w:r>
    </w:p>
    <w:p w14:paraId="757EE15D" w14:textId="73078E46" w:rsidR="53732352" w:rsidRDefault="04A7EDC8" w:rsidP="001B65A5">
      <w:pPr>
        <w:pStyle w:val="Prrafodelista"/>
        <w:numPr>
          <w:ilvl w:val="0"/>
          <w:numId w:val="12"/>
        </w:numPr>
        <w:rPr>
          <w:rFonts w:ascii="Daytona" w:eastAsia="Daytona" w:hAnsi="Daytona" w:cs="Daytona"/>
        </w:rPr>
      </w:pPr>
      <w:r w:rsidRPr="74FE46CB">
        <w:rPr>
          <w:rFonts w:ascii="Daytona" w:eastAsia="Daytona" w:hAnsi="Daytona" w:cs="Daytona"/>
        </w:rPr>
        <w:t>Buenas prácticas</w:t>
      </w:r>
      <w:r w:rsidR="6EEE3DBC" w:rsidRPr="74FE46CB">
        <w:rPr>
          <w:rFonts w:ascii="Daytona" w:eastAsia="Daytona" w:hAnsi="Daytona" w:cs="Daytona"/>
        </w:rPr>
        <w:t>: cuando es algo superador a lo definido que tenemos que hacer</w:t>
      </w:r>
      <w:r w:rsidR="002A3C67">
        <w:rPr>
          <w:rFonts w:ascii="Daytona" w:eastAsia="Daytona" w:hAnsi="Daytona" w:cs="Daytona"/>
        </w:rPr>
        <w:t>. Mucho mejor de los esperado.</w:t>
      </w:r>
      <w:r w:rsidR="1B4E9D30" w:rsidRPr="5C9F686C">
        <w:rPr>
          <w:rFonts w:ascii="Daytona" w:eastAsia="Daytona" w:hAnsi="Daytona" w:cs="Daytona"/>
        </w:rPr>
        <w:t xml:space="preserve"> </w:t>
      </w:r>
      <w:proofErr w:type="spellStart"/>
      <w:r w:rsidR="1B4E9D30" w:rsidRPr="5C9F686C">
        <w:rPr>
          <w:rFonts w:ascii="Daytona" w:eastAsia="Daytona" w:hAnsi="Daytona" w:cs="Daytona"/>
        </w:rPr>
        <w:t>Ej</w:t>
      </w:r>
      <w:proofErr w:type="spellEnd"/>
      <w:r w:rsidR="1B4E9D30" w:rsidRPr="5C9F686C">
        <w:rPr>
          <w:rFonts w:ascii="Daytona" w:eastAsia="Daytona" w:hAnsi="Daytona" w:cs="Daytona"/>
        </w:rPr>
        <w:t>: se armó una muy buena herramienta para gestionar el plan de proyecto para que la gente pueda accederlo y mejorarlo.</w:t>
      </w:r>
    </w:p>
    <w:p w14:paraId="052BFDF9" w14:textId="3F2939E0" w:rsidR="53732352" w:rsidRDefault="04A7EDC8" w:rsidP="001B65A5">
      <w:pPr>
        <w:pStyle w:val="Prrafodelista"/>
        <w:numPr>
          <w:ilvl w:val="0"/>
          <w:numId w:val="12"/>
        </w:numPr>
        <w:rPr>
          <w:rFonts w:ascii="Daytona" w:eastAsia="Daytona" w:hAnsi="Daytona" w:cs="Daytona"/>
        </w:rPr>
      </w:pPr>
      <w:r w:rsidRPr="04A7EDC8">
        <w:rPr>
          <w:rFonts w:ascii="Daytona" w:eastAsia="Daytona" w:hAnsi="Daytona" w:cs="Daytona"/>
        </w:rPr>
        <w:lastRenderedPageBreak/>
        <w:t>Desviaciones: cualquier cosa que no se hizo o que no se hizo cómo el proceso lo definió.</w:t>
      </w:r>
      <w:r w:rsidR="002A3C67">
        <w:rPr>
          <w:rFonts w:ascii="Daytona" w:eastAsia="Daytona" w:hAnsi="Daytona" w:cs="Daytona"/>
        </w:rPr>
        <w:t xml:space="preserve"> </w:t>
      </w:r>
      <w:r w:rsidR="2C521A67" w:rsidRPr="5C9F686C">
        <w:rPr>
          <w:rFonts w:ascii="Daytona" w:eastAsia="Daytona" w:hAnsi="Daytona" w:cs="Daytona"/>
        </w:rPr>
        <w:t>Hay dos grados:</w:t>
      </w:r>
    </w:p>
    <w:p w14:paraId="4A843B47" w14:textId="3A5A749F" w:rsidR="53732352" w:rsidRDefault="28A9F96B" w:rsidP="001B65A5">
      <w:pPr>
        <w:pStyle w:val="Prrafodelista"/>
        <w:numPr>
          <w:ilvl w:val="1"/>
          <w:numId w:val="12"/>
        </w:numPr>
        <w:rPr>
          <w:rFonts w:ascii="Daytona" w:eastAsia="Daytona" w:hAnsi="Daytona" w:cs="Daytona"/>
        </w:rPr>
      </w:pPr>
      <w:r w:rsidRPr="5C9F686C">
        <w:rPr>
          <w:rFonts w:ascii="Daytona" w:eastAsia="Daytona" w:hAnsi="Daytona" w:cs="Daytona"/>
        </w:rPr>
        <w:t>No Adecuado: lo que realmente está mal.</w:t>
      </w:r>
    </w:p>
    <w:p w14:paraId="23D2D14F" w14:textId="28EA459A" w:rsidR="53732352" w:rsidRDefault="28A9F96B" w:rsidP="001B65A5">
      <w:pPr>
        <w:pStyle w:val="Prrafodelista"/>
        <w:numPr>
          <w:ilvl w:val="1"/>
          <w:numId w:val="12"/>
        </w:numPr>
        <w:rPr>
          <w:rFonts w:ascii="Daytona" w:eastAsia="Daytona" w:hAnsi="Daytona" w:cs="Daytona"/>
        </w:rPr>
      </w:pPr>
      <w:r w:rsidRPr="5C9F686C">
        <w:rPr>
          <w:rFonts w:ascii="Daytona" w:eastAsia="Daytona" w:hAnsi="Daytona" w:cs="Daytona"/>
        </w:rPr>
        <w:t xml:space="preserve">Necesita Mejora: si lo estás </w:t>
      </w:r>
      <w:r w:rsidR="36B14500" w:rsidRPr="5C9F686C">
        <w:rPr>
          <w:rFonts w:ascii="Daytona" w:eastAsia="Daytona" w:hAnsi="Daytona" w:cs="Daytona"/>
        </w:rPr>
        <w:t>haciendo,</w:t>
      </w:r>
      <w:r w:rsidRPr="5C9F686C">
        <w:rPr>
          <w:rFonts w:ascii="Daytona" w:eastAsia="Daytona" w:hAnsi="Daytona" w:cs="Daytona"/>
        </w:rPr>
        <w:t xml:space="preserve"> pero necesita mejorarse.</w:t>
      </w:r>
    </w:p>
    <w:p w14:paraId="7E772228" w14:textId="6BD18213" w:rsidR="53732352" w:rsidRDefault="002A3C67" w:rsidP="5C9F686C">
      <w:pPr>
        <w:ind w:left="720"/>
        <w:rPr>
          <w:rFonts w:ascii="Daytona" w:eastAsia="Daytona" w:hAnsi="Daytona" w:cs="Daytona"/>
        </w:rPr>
      </w:pPr>
      <w:r>
        <w:rPr>
          <w:rFonts w:ascii="Daytona" w:eastAsia="Daytona" w:hAnsi="Daytona" w:cs="Daytona"/>
        </w:rPr>
        <w:t xml:space="preserve">Requiere un plan de acción </w:t>
      </w:r>
      <w:r w:rsidR="00872B59">
        <w:rPr>
          <w:rFonts w:ascii="Daytona" w:eastAsia="Daytona" w:hAnsi="Daytona" w:cs="Daytona"/>
        </w:rPr>
        <w:t>por parte del auditado.</w:t>
      </w:r>
      <w:r w:rsidR="3CC6D9EA" w:rsidRPr="5C9F686C">
        <w:rPr>
          <w:rFonts w:ascii="Daytona" w:eastAsia="Daytona" w:hAnsi="Daytona" w:cs="Daytona"/>
        </w:rPr>
        <w:t xml:space="preserve"> </w:t>
      </w:r>
    </w:p>
    <w:p w14:paraId="589F10AA" w14:textId="436487DD" w:rsidR="2DD0C305" w:rsidRDefault="6B61C797" w:rsidP="001B65A5">
      <w:pPr>
        <w:pStyle w:val="Prrafodelista"/>
        <w:numPr>
          <w:ilvl w:val="0"/>
          <w:numId w:val="12"/>
        </w:numPr>
        <w:rPr>
          <w:rFonts w:ascii="Daytona" w:eastAsia="Daytona" w:hAnsi="Daytona" w:cs="Daytona"/>
        </w:rPr>
      </w:pPr>
      <w:r w:rsidRPr="4E6D18C1">
        <w:rPr>
          <w:rFonts w:ascii="Daytona" w:eastAsia="Daytona" w:hAnsi="Daytona" w:cs="Daytona"/>
        </w:rPr>
        <w:t xml:space="preserve">Observaciones: son cosas que se advierten </w:t>
      </w:r>
      <w:r w:rsidR="71AF6EB9" w:rsidRPr="5C9F686C">
        <w:rPr>
          <w:rFonts w:ascii="Daytona" w:eastAsia="Daytona" w:hAnsi="Daytona" w:cs="Daytona"/>
        </w:rPr>
        <w:t>por el auditor</w:t>
      </w:r>
      <w:r w:rsidR="2DD0C305" w:rsidRPr="5C9F686C">
        <w:rPr>
          <w:rFonts w:ascii="Daytona" w:eastAsia="Daytona" w:hAnsi="Daytona" w:cs="Daytona"/>
        </w:rPr>
        <w:t xml:space="preserve"> </w:t>
      </w:r>
      <w:r w:rsidRPr="4E6D18C1">
        <w:rPr>
          <w:rFonts w:ascii="Daytona" w:eastAsia="Daytona" w:hAnsi="Daytona" w:cs="Daytona"/>
        </w:rPr>
        <w:t xml:space="preserve">que no llegan a ser desviaciones pero que pueden llegar a ser riesgosas </w:t>
      </w:r>
      <w:r w:rsidR="61817774" w:rsidRPr="5C9F686C">
        <w:rPr>
          <w:rFonts w:ascii="Daytona" w:eastAsia="Daytona" w:hAnsi="Daytona" w:cs="Daytona"/>
        </w:rPr>
        <w:t>las prácticas y pueden llegar a generar un problema,</w:t>
      </w:r>
      <w:r w:rsidRPr="4E6D18C1">
        <w:rPr>
          <w:rFonts w:ascii="Daytona" w:eastAsia="Daytona" w:hAnsi="Daytona" w:cs="Daytona"/>
        </w:rPr>
        <w:t xml:space="preserve"> por eso se destacan</w:t>
      </w:r>
      <w:r w:rsidR="12E12E43" w:rsidRPr="5C9F686C">
        <w:rPr>
          <w:rFonts w:ascii="Daytona" w:eastAsia="Daytona" w:hAnsi="Daytona" w:cs="Daytona"/>
        </w:rPr>
        <w:t xml:space="preserve"> a </w:t>
      </w:r>
      <w:r w:rsidR="12E12E43" w:rsidRPr="5C9F686C">
        <w:rPr>
          <w:rFonts w:ascii="Daytona" w:eastAsia="Daytona" w:hAnsi="Daytona" w:cs="Daytona"/>
          <w:b/>
          <w:bCs/>
        </w:rPr>
        <w:t>consideración</w:t>
      </w:r>
      <w:r w:rsidR="12E12E43" w:rsidRPr="5C9F686C">
        <w:rPr>
          <w:rFonts w:ascii="Daytona" w:eastAsia="Daytona" w:hAnsi="Daytona" w:cs="Daytona"/>
        </w:rPr>
        <w:t xml:space="preserve"> del equipo para que ellos decidan si hacerlo o no</w:t>
      </w:r>
      <w:r w:rsidR="2DD0C305" w:rsidRPr="5C9F686C">
        <w:rPr>
          <w:rFonts w:ascii="Daytona" w:eastAsia="Daytona" w:hAnsi="Daytona" w:cs="Daytona"/>
        </w:rPr>
        <w:t>.</w:t>
      </w:r>
      <w:r w:rsidR="7C1B2C32" w:rsidRPr="74FE46CB">
        <w:rPr>
          <w:rFonts w:ascii="Daytona" w:eastAsia="Daytona" w:hAnsi="Daytona" w:cs="Daytona"/>
        </w:rPr>
        <w:t xml:space="preserve"> Algo para revisar.</w:t>
      </w:r>
      <w:r w:rsidR="00872B59">
        <w:rPr>
          <w:rFonts w:ascii="Daytona" w:eastAsia="Daytona" w:hAnsi="Daytona" w:cs="Daytona"/>
        </w:rPr>
        <w:t xml:space="preserve"> Deberían mejorarse</w:t>
      </w:r>
      <w:r w:rsidR="32EADCB2" w:rsidRPr="6B312B7D">
        <w:rPr>
          <w:rFonts w:ascii="Daytona" w:eastAsia="Daytona" w:hAnsi="Daytona" w:cs="Daytona"/>
        </w:rPr>
        <w:t>,</w:t>
      </w:r>
      <w:r w:rsidR="00872B59">
        <w:rPr>
          <w:rFonts w:ascii="Daytona" w:eastAsia="Daytona" w:hAnsi="Daytona" w:cs="Daytona"/>
        </w:rPr>
        <w:t xml:space="preserve"> pero </w:t>
      </w:r>
      <w:r w:rsidR="009E5286">
        <w:rPr>
          <w:rFonts w:ascii="Daytona" w:eastAsia="Daytona" w:hAnsi="Daytona" w:cs="Daytona"/>
        </w:rPr>
        <w:t>no requieren un plan de acción.</w:t>
      </w:r>
      <w:r w:rsidR="7641F49F" w:rsidRPr="5C9F686C">
        <w:rPr>
          <w:rFonts w:ascii="Daytona" w:eastAsia="Daytona" w:hAnsi="Daytona" w:cs="Daytona"/>
        </w:rPr>
        <w:t xml:space="preserve"> </w:t>
      </w:r>
      <w:proofErr w:type="spellStart"/>
      <w:r w:rsidR="7641F49F" w:rsidRPr="5C9F686C">
        <w:rPr>
          <w:rFonts w:ascii="Daytona" w:eastAsia="Daytona" w:hAnsi="Daytona" w:cs="Daytona"/>
        </w:rPr>
        <w:t>Ej</w:t>
      </w:r>
      <w:proofErr w:type="spellEnd"/>
      <w:r w:rsidR="7641F49F" w:rsidRPr="5C9F686C">
        <w:rPr>
          <w:rFonts w:ascii="Daytona" w:eastAsia="Daytona" w:hAnsi="Daytona" w:cs="Daytona"/>
        </w:rPr>
        <w:t>: técnica de estimación mala</w:t>
      </w:r>
      <w:r w:rsidRPr="4E6D18C1">
        <w:rPr>
          <w:rFonts w:ascii="Daytona" w:eastAsia="Daytona" w:hAnsi="Daytona" w:cs="Daytona"/>
        </w:rPr>
        <w:t>.</w:t>
      </w:r>
    </w:p>
    <w:p w14:paraId="1B7EA11C" w14:textId="070007E4" w:rsidR="068A2B50" w:rsidRDefault="068A2B50" w:rsidP="25C4F65D">
      <w:pPr>
        <w:rPr>
          <w:rFonts w:ascii="Daytona" w:eastAsia="Daytona" w:hAnsi="Daytona" w:cs="Daytona"/>
        </w:rPr>
      </w:pPr>
      <w:r w:rsidRPr="25C4F65D">
        <w:rPr>
          <w:rFonts w:ascii="Daytona" w:eastAsia="Daytona" w:hAnsi="Daytona" w:cs="Daytona"/>
          <w:b/>
          <w:bCs/>
        </w:rPr>
        <w:t>Herramientas y Técnicas</w:t>
      </w:r>
      <w:r w:rsidRPr="25C4F65D">
        <w:rPr>
          <w:rFonts w:ascii="Daytona" w:eastAsia="Daytona" w:hAnsi="Daytona" w:cs="Daytona"/>
        </w:rPr>
        <w:t xml:space="preserve"> utilizadas en auditorias:</w:t>
      </w:r>
    </w:p>
    <w:p w14:paraId="7B3094DA" w14:textId="5D241014" w:rsidR="068A2B50" w:rsidRDefault="760AC800" w:rsidP="001B65A5">
      <w:pPr>
        <w:pStyle w:val="Prrafodelista"/>
        <w:numPr>
          <w:ilvl w:val="0"/>
          <w:numId w:val="52"/>
        </w:numPr>
        <w:rPr>
          <w:rFonts w:ascii="Daytona" w:eastAsia="Daytona" w:hAnsi="Daytona" w:cs="Daytona"/>
        </w:rPr>
      </w:pPr>
      <w:proofErr w:type="spellStart"/>
      <w:r w:rsidRPr="625B3C92">
        <w:rPr>
          <w:rFonts w:ascii="Daytona" w:eastAsia="Daytona" w:hAnsi="Daytona" w:cs="Daytona"/>
          <w:u w:val="single"/>
        </w:rPr>
        <w:t>Checklists</w:t>
      </w:r>
      <w:proofErr w:type="spellEnd"/>
      <w:r w:rsidR="0E2DB659" w:rsidRPr="625B3C92">
        <w:rPr>
          <w:rFonts w:ascii="Daytona" w:eastAsia="Daytona" w:hAnsi="Daytona" w:cs="Daytona"/>
          <w:u w:val="single"/>
        </w:rPr>
        <w:t xml:space="preserve">: </w:t>
      </w:r>
      <w:r w:rsidR="0E2DB659" w:rsidRPr="6122B581">
        <w:rPr>
          <w:rFonts w:ascii="Daytona" w:eastAsia="Daytona" w:hAnsi="Daytona" w:cs="Daytona"/>
        </w:rPr>
        <w:t>tienen preguntas tipo para garantizar que independientemente de quién haga la auditoría el foco de las cosas que se controlan sea el mismo.</w:t>
      </w:r>
      <w:r w:rsidR="121C7C43" w:rsidRPr="2E55AC1A">
        <w:rPr>
          <w:rFonts w:ascii="Daytona" w:eastAsia="Daytona" w:hAnsi="Daytona" w:cs="Daytona"/>
        </w:rPr>
        <w:t xml:space="preserve"> Son de mínima, es decir, se debe garantizar de mínimo contestar esta</w:t>
      </w:r>
      <w:r w:rsidR="67A5D837" w:rsidRPr="2E55AC1A">
        <w:rPr>
          <w:rFonts w:ascii="Daytona" w:eastAsia="Daytona" w:hAnsi="Daytona" w:cs="Daytona"/>
        </w:rPr>
        <w:t>s</w:t>
      </w:r>
      <w:r w:rsidR="121C7C43" w:rsidRPr="2E55AC1A">
        <w:rPr>
          <w:rFonts w:ascii="Daytona" w:eastAsia="Daytona" w:hAnsi="Daytona" w:cs="Daytona"/>
        </w:rPr>
        <w:t xml:space="preserve"> </w:t>
      </w:r>
      <w:r w:rsidR="121C7C43" w:rsidRPr="49ED3ACF">
        <w:rPr>
          <w:rFonts w:ascii="Daytona" w:eastAsia="Daytona" w:hAnsi="Daytona" w:cs="Daytona"/>
        </w:rPr>
        <w:t>pregunta</w:t>
      </w:r>
      <w:r w:rsidR="5600B31B" w:rsidRPr="49ED3ACF">
        <w:rPr>
          <w:rFonts w:ascii="Daytona" w:eastAsia="Daytona" w:hAnsi="Daytona" w:cs="Daytona"/>
        </w:rPr>
        <w:t>s, pero el auditor puede solicitar más cosas (hacer más preguntas).</w:t>
      </w:r>
    </w:p>
    <w:p w14:paraId="6F9859D5" w14:textId="73A0CDF5" w:rsidR="068A2B50" w:rsidRDefault="068A2B50" w:rsidP="001B65A5">
      <w:pPr>
        <w:pStyle w:val="Prrafodelista"/>
        <w:numPr>
          <w:ilvl w:val="0"/>
          <w:numId w:val="52"/>
        </w:numPr>
        <w:rPr>
          <w:rFonts w:ascii="Daytona" w:eastAsia="Daytona" w:hAnsi="Daytona" w:cs="Daytona"/>
        </w:rPr>
      </w:pPr>
      <w:r w:rsidRPr="25C4F65D">
        <w:rPr>
          <w:rFonts w:ascii="Daytona" w:eastAsia="Daytona" w:hAnsi="Daytona" w:cs="Daytona"/>
          <w:u w:val="single"/>
        </w:rPr>
        <w:t>Muestreo</w:t>
      </w:r>
      <w:r w:rsidRPr="25C4F65D">
        <w:rPr>
          <w:rFonts w:ascii="Daytona" w:eastAsia="Daytona" w:hAnsi="Daytona" w:cs="Daytona"/>
        </w:rPr>
        <w:t>: consiste en seleccionar una muestra representativa de los productos y/o procesos a auditar.</w:t>
      </w:r>
    </w:p>
    <w:p w14:paraId="0574056A" w14:textId="25D1FEE0" w:rsidR="068A2B50" w:rsidRDefault="068A2B50" w:rsidP="001B65A5">
      <w:pPr>
        <w:pStyle w:val="Prrafodelista"/>
        <w:numPr>
          <w:ilvl w:val="0"/>
          <w:numId w:val="52"/>
        </w:numPr>
        <w:rPr>
          <w:rFonts w:ascii="Daytona" w:eastAsia="Daytona" w:hAnsi="Daytona" w:cs="Daytona"/>
          <w:u w:val="single"/>
        </w:rPr>
      </w:pPr>
      <w:r w:rsidRPr="25C4F65D">
        <w:rPr>
          <w:rFonts w:ascii="Daytona" w:eastAsia="Daytona" w:hAnsi="Daytona" w:cs="Daytona"/>
          <w:u w:val="single"/>
        </w:rPr>
        <w:t>Revisión de registros</w:t>
      </w:r>
    </w:p>
    <w:p w14:paraId="708AA973" w14:textId="08A01874" w:rsidR="068A2B50" w:rsidRDefault="068A2B50" w:rsidP="001B65A5">
      <w:pPr>
        <w:pStyle w:val="Prrafodelista"/>
        <w:numPr>
          <w:ilvl w:val="0"/>
          <w:numId w:val="52"/>
        </w:numPr>
        <w:rPr>
          <w:rFonts w:ascii="Daytona" w:eastAsia="Daytona" w:hAnsi="Daytona" w:cs="Daytona"/>
        </w:rPr>
      </w:pPr>
      <w:r w:rsidRPr="25C4F65D">
        <w:rPr>
          <w:rFonts w:ascii="Daytona" w:eastAsia="Daytona" w:hAnsi="Daytona" w:cs="Daytona"/>
          <w:u w:val="single"/>
        </w:rPr>
        <w:t>Herramientas automatizadas</w:t>
      </w:r>
    </w:p>
    <w:p w14:paraId="0BEBABE2" w14:textId="7B272157" w:rsidR="25C4F65D" w:rsidRDefault="25C4F65D" w:rsidP="25C4F65D">
      <w:pPr>
        <w:rPr>
          <w:rFonts w:ascii="Daytona" w:eastAsia="Daytona" w:hAnsi="Daytona" w:cs="Daytona"/>
        </w:rPr>
      </w:pPr>
    </w:p>
    <w:p w14:paraId="78EC04A5" w14:textId="4824B6B4" w:rsidR="73FDF97B" w:rsidRDefault="73FDF97B" w:rsidP="25C4F65D">
      <w:pPr>
        <w:rPr>
          <w:rFonts w:ascii="Daytona" w:eastAsia="Daytona" w:hAnsi="Daytona" w:cs="Daytona"/>
        </w:rPr>
      </w:pPr>
      <w:r w:rsidRPr="25C4F65D">
        <w:rPr>
          <w:rFonts w:ascii="Daytona" w:eastAsia="Daytona" w:hAnsi="Daytona" w:cs="Daytona"/>
          <w:b/>
          <w:bCs/>
        </w:rPr>
        <w:t>Reporte de Auditoría</w:t>
      </w:r>
      <w:r w:rsidRPr="25C4F65D">
        <w:rPr>
          <w:rFonts w:ascii="Daytona" w:eastAsia="Daytona" w:hAnsi="Daytona" w:cs="Daytona"/>
        </w:rPr>
        <w:t>: en este documento se deben informar las siguientes desviaciones:</w:t>
      </w:r>
    </w:p>
    <w:p w14:paraId="0F7FE9CF" w14:textId="19C223D7" w:rsidR="73FDF97B" w:rsidRDefault="73FDF97B" w:rsidP="001B65A5">
      <w:pPr>
        <w:pStyle w:val="Prrafodelista"/>
        <w:numPr>
          <w:ilvl w:val="0"/>
          <w:numId w:val="51"/>
        </w:numPr>
        <w:rPr>
          <w:rFonts w:ascii="Daytona" w:eastAsia="Daytona" w:hAnsi="Daytona" w:cs="Daytona"/>
        </w:rPr>
      </w:pPr>
      <w:r w:rsidRPr="25C4F65D">
        <w:rPr>
          <w:rFonts w:ascii="Daytona" w:eastAsia="Daytona" w:hAnsi="Daytona" w:cs="Daytona"/>
        </w:rPr>
        <w:t xml:space="preserve">Cualquier desviación que resulta en la disconformidad de un producto respecto de sus requerimientos </w:t>
      </w:r>
    </w:p>
    <w:p w14:paraId="7EC23997" w14:textId="7D3FF703" w:rsidR="73FDF97B" w:rsidRDefault="73FDF97B" w:rsidP="001B65A5">
      <w:pPr>
        <w:pStyle w:val="Prrafodelista"/>
        <w:numPr>
          <w:ilvl w:val="0"/>
          <w:numId w:val="51"/>
        </w:numPr>
        <w:rPr>
          <w:rFonts w:ascii="Daytona" w:eastAsia="Daytona" w:hAnsi="Daytona" w:cs="Daytona"/>
        </w:rPr>
      </w:pPr>
      <w:r w:rsidRPr="25C4F65D">
        <w:rPr>
          <w:rFonts w:ascii="Daytona" w:eastAsia="Daytona" w:hAnsi="Daytona" w:cs="Daytona"/>
        </w:rPr>
        <w:t>Cualquier desviación al proceso definido o a los requerimientos documentados.</w:t>
      </w:r>
    </w:p>
    <w:p w14:paraId="28582A38" w14:textId="473EF7D8" w:rsidR="25C4F65D" w:rsidRDefault="3E1BB683" w:rsidP="25C4F65D">
      <w:pPr>
        <w:rPr>
          <w:rFonts w:ascii="Daytona" w:eastAsia="Daytona" w:hAnsi="Daytona" w:cs="Daytona"/>
        </w:rPr>
      </w:pPr>
      <w:r w:rsidRPr="74FE46CB">
        <w:rPr>
          <w:rFonts w:ascii="Daytona" w:eastAsia="Daytona" w:hAnsi="Daytona" w:cs="Daytona"/>
          <w:b/>
          <w:bCs/>
        </w:rPr>
        <w:t>Roles y sus responsabilidades</w:t>
      </w:r>
      <w:r w:rsidRPr="39F4761B">
        <w:rPr>
          <w:rFonts w:ascii="Daytona" w:eastAsia="Daytona" w:hAnsi="Daytona" w:cs="Daytona"/>
        </w:rPr>
        <w:t>:</w:t>
      </w:r>
    </w:p>
    <w:p w14:paraId="312AA649" w14:textId="398885EA" w:rsidR="3E1BB683" w:rsidRDefault="3E1BB683" w:rsidP="001B65A5">
      <w:pPr>
        <w:pStyle w:val="Prrafodelista"/>
        <w:numPr>
          <w:ilvl w:val="0"/>
          <w:numId w:val="54"/>
        </w:numPr>
        <w:rPr>
          <w:rFonts w:ascii="Daytona" w:eastAsia="Daytona" w:hAnsi="Daytona" w:cs="Daytona"/>
        </w:rPr>
      </w:pPr>
      <w:r w:rsidRPr="0A096DFE">
        <w:rPr>
          <w:rFonts w:ascii="Daytona" w:eastAsia="Daytona" w:hAnsi="Daytona" w:cs="Daytona"/>
          <w:b/>
        </w:rPr>
        <w:t>Gerente de SQA</w:t>
      </w:r>
      <w:r w:rsidR="2D2588B3" w:rsidRPr="1B9EC47E">
        <w:rPr>
          <w:rFonts w:ascii="Daytona" w:eastAsia="Daytona" w:hAnsi="Daytona" w:cs="Daytona"/>
        </w:rPr>
        <w:t xml:space="preserve">: </w:t>
      </w:r>
    </w:p>
    <w:p w14:paraId="6BB353BC" w14:textId="034E2414"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prepara el plan de auditorías</w:t>
      </w:r>
      <w:r w:rsidR="0ED231F9" w:rsidRPr="691CF136">
        <w:rPr>
          <w:rFonts w:ascii="Daytona" w:eastAsia="Daytona" w:hAnsi="Daytona" w:cs="Daytona"/>
        </w:rPr>
        <w:t xml:space="preserve"> (de los 3 tipos).</w:t>
      </w:r>
    </w:p>
    <w:p w14:paraId="3A6DF5B0" w14:textId="6326D116"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calcula el costo de las auditorías</w:t>
      </w:r>
    </w:p>
    <w:p w14:paraId="0765E658" w14:textId="641CC275"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asigna los recursos.</w:t>
      </w:r>
    </w:p>
    <w:p w14:paraId="72D3EA8C" w14:textId="5D813DF5"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responsable de resolver las no-conformidades</w:t>
      </w:r>
      <w:r w:rsidR="561C1BEA" w:rsidRPr="46A5FE88">
        <w:rPr>
          <w:rFonts w:ascii="Daytona" w:eastAsia="Daytona" w:hAnsi="Daytona" w:cs="Daytona"/>
        </w:rPr>
        <w:t xml:space="preserve"> entre auditor y auditado.</w:t>
      </w:r>
    </w:p>
    <w:p w14:paraId="6B61BF05" w14:textId="1CE92871" w:rsidR="3E1BB683" w:rsidRDefault="3E1BB683" w:rsidP="001B65A5">
      <w:pPr>
        <w:pStyle w:val="Prrafodelista"/>
        <w:numPr>
          <w:ilvl w:val="0"/>
          <w:numId w:val="54"/>
        </w:numPr>
        <w:rPr>
          <w:rFonts w:ascii="Daytona" w:eastAsia="Daytona" w:hAnsi="Daytona" w:cs="Daytona"/>
        </w:rPr>
      </w:pPr>
      <w:r w:rsidRPr="6A682BFE">
        <w:rPr>
          <w:rFonts w:ascii="Daytona" w:eastAsia="Daytona" w:hAnsi="Daytona" w:cs="Daytona"/>
          <w:b/>
        </w:rPr>
        <w:t>Auditor</w:t>
      </w:r>
      <w:r w:rsidR="7B22FD59" w:rsidRPr="5CF84EE6">
        <w:rPr>
          <w:rFonts w:ascii="Daytona" w:eastAsia="Daytona" w:hAnsi="Daytona" w:cs="Daytona"/>
        </w:rPr>
        <w:t xml:space="preserve">: puede ser una persona o dos y deben ser de afuera del proyecto </w:t>
      </w:r>
      <w:r w:rsidR="2659CEF4" w:rsidRPr="0F87BE27">
        <w:rPr>
          <w:rFonts w:ascii="Daytona" w:eastAsia="Daytona" w:hAnsi="Daytona" w:cs="Daytona"/>
        </w:rPr>
        <w:t xml:space="preserve">que se está auditando (las </w:t>
      </w:r>
      <w:r w:rsidR="2659CEF4" w:rsidRPr="3112FF84">
        <w:rPr>
          <w:rFonts w:ascii="Daytona" w:eastAsia="Daytona" w:hAnsi="Daytona" w:cs="Daytona"/>
        </w:rPr>
        <w:t>auditorías</w:t>
      </w:r>
      <w:r w:rsidR="2659CEF4" w:rsidRPr="0F87BE27">
        <w:rPr>
          <w:rFonts w:ascii="Daytona" w:eastAsia="Daytona" w:hAnsi="Daytona" w:cs="Daytona"/>
        </w:rPr>
        <w:t xml:space="preserve"> son independientes).</w:t>
      </w:r>
      <w:r w:rsidR="2659CEF4" w:rsidRPr="3112FF84">
        <w:rPr>
          <w:rFonts w:ascii="Daytona" w:eastAsia="Daytona" w:hAnsi="Daytona" w:cs="Daytona"/>
        </w:rPr>
        <w:t xml:space="preserve"> </w:t>
      </w:r>
      <w:r w:rsidR="2659CEF4" w:rsidRPr="18AEFDF5">
        <w:rPr>
          <w:rFonts w:ascii="Daytona" w:eastAsia="Daytona" w:hAnsi="Daytona" w:cs="Daytona"/>
        </w:rPr>
        <w:t xml:space="preserve">Puede ser el grupo de aseguramiento de calidad, que es el grupo que </w:t>
      </w:r>
      <w:r w:rsidR="2659CEF4" w:rsidRPr="691CF136">
        <w:rPr>
          <w:rFonts w:ascii="Daytona" w:eastAsia="Daytona" w:hAnsi="Daytona" w:cs="Daytona"/>
        </w:rPr>
        <w:t>le da</w:t>
      </w:r>
      <w:r w:rsidR="29162582" w:rsidRPr="694B1DA8">
        <w:rPr>
          <w:rFonts w:ascii="Daytona" w:eastAsia="Daytona" w:hAnsi="Daytona" w:cs="Daytona"/>
        </w:rPr>
        <w:t xml:space="preserve"> soporte y auditorías de estos tipos.</w:t>
      </w:r>
    </w:p>
    <w:p w14:paraId="4F2D36FC" w14:textId="608B8246"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acuerda la fecha de la auditoría</w:t>
      </w:r>
    </w:p>
    <w:p w14:paraId="443DB66C" w14:textId="2860F552"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comunica el alcance de la auditoría</w:t>
      </w:r>
    </w:p>
    <w:p w14:paraId="57150F45" w14:textId="15A4E80F"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lastRenderedPageBreak/>
        <w:t>recolecta y analiza la evidencia objetiva que es relevante y suficiente para tomar conclusiones acerca del proyecto auditado</w:t>
      </w:r>
    </w:p>
    <w:p w14:paraId="6CFCAFF3" w14:textId="47674F3B"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realiza la auditoría</w:t>
      </w:r>
    </w:p>
    <w:p w14:paraId="315B95D1" w14:textId="7E98A602"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prepara el reporte</w:t>
      </w:r>
    </w:p>
    <w:p w14:paraId="4F36FDC1" w14:textId="791FCCE2"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realiza el seguimiento de los planes de acción acordados con el auditado.</w:t>
      </w:r>
    </w:p>
    <w:p w14:paraId="037066B8" w14:textId="398885EA" w:rsidR="3E1BB683" w:rsidRDefault="3E1BB683" w:rsidP="001B65A5">
      <w:pPr>
        <w:pStyle w:val="Prrafodelista"/>
        <w:numPr>
          <w:ilvl w:val="0"/>
          <w:numId w:val="54"/>
        </w:numPr>
        <w:rPr>
          <w:rFonts w:ascii="Daytona" w:eastAsia="Daytona" w:hAnsi="Daytona" w:cs="Daytona"/>
        </w:rPr>
      </w:pPr>
      <w:r w:rsidRPr="4EBF895C">
        <w:rPr>
          <w:rFonts w:ascii="Daytona" w:eastAsia="Daytona" w:hAnsi="Daytona" w:cs="Daytona"/>
          <w:b/>
        </w:rPr>
        <w:t>Auditado</w:t>
      </w:r>
      <w:r w:rsidR="728CD86B" w:rsidRPr="32800BFB">
        <w:rPr>
          <w:rFonts w:ascii="Daytona" w:eastAsia="Daytona" w:hAnsi="Daytona" w:cs="Daytona"/>
        </w:rPr>
        <w:t>: es alguien del equipo, generalmente el líder del proyecto</w:t>
      </w:r>
      <w:r w:rsidR="7815B469" w:rsidRPr="5CF84EE6">
        <w:rPr>
          <w:rFonts w:ascii="Daytona" w:eastAsia="Daytona" w:hAnsi="Daytona" w:cs="Daytona"/>
        </w:rPr>
        <w:t>,</w:t>
      </w:r>
      <w:r w:rsidR="728CD86B" w:rsidRPr="32800BFB">
        <w:rPr>
          <w:rFonts w:ascii="Daytona" w:eastAsia="Daytona" w:hAnsi="Daytona" w:cs="Daytona"/>
        </w:rPr>
        <w:t xml:space="preserve"> pero puede ser otro.</w:t>
      </w:r>
    </w:p>
    <w:p w14:paraId="48D19170" w14:textId="5DA3815A"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acuerda la fecha de la auditoría</w:t>
      </w:r>
    </w:p>
    <w:p w14:paraId="1E59AA4F" w14:textId="10E8BB26"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participa de la auditoría</w:t>
      </w:r>
    </w:p>
    <w:p w14:paraId="74EC147D" w14:textId="1022F8E6"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proporciona evidencia al auditor</w:t>
      </w:r>
    </w:p>
    <w:p w14:paraId="42BD4A7D" w14:textId="724C81CD"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contesta al reporte de auditoría</w:t>
      </w:r>
    </w:p>
    <w:p w14:paraId="5C5C22F3" w14:textId="34868950"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propone el plan de acción para deficiencias citadas en el reporte</w:t>
      </w:r>
    </w:p>
    <w:p w14:paraId="522916F4" w14:textId="4F22CAFD" w:rsidR="3E1BB683" w:rsidRDefault="3E1BB683" w:rsidP="001B65A5">
      <w:pPr>
        <w:pStyle w:val="Prrafodelista"/>
        <w:numPr>
          <w:ilvl w:val="1"/>
          <w:numId w:val="54"/>
        </w:numPr>
        <w:rPr>
          <w:rFonts w:ascii="Daytona" w:eastAsia="Daytona" w:hAnsi="Daytona" w:cs="Daytona"/>
        </w:rPr>
      </w:pPr>
      <w:r w:rsidRPr="39F4761B">
        <w:rPr>
          <w:rFonts w:ascii="Daytona" w:eastAsia="Daytona" w:hAnsi="Daytona" w:cs="Daytona"/>
        </w:rPr>
        <w:t>comunica el cumplimiento del plan de acción</w:t>
      </w:r>
    </w:p>
    <w:p w14:paraId="0EFD8980" w14:textId="14F9A284" w:rsidR="45A45B03" w:rsidRDefault="45A45B03" w:rsidP="5C9F686C">
      <w:pPr>
        <w:rPr>
          <w:rFonts w:ascii="Daytona" w:eastAsia="Daytona" w:hAnsi="Daytona" w:cs="Daytona"/>
        </w:rPr>
      </w:pPr>
      <w:r w:rsidRPr="5C9F686C">
        <w:rPr>
          <w:rFonts w:ascii="Daytona" w:eastAsia="Daytona" w:hAnsi="Daytona" w:cs="Daytona"/>
          <w:b/>
          <w:bCs/>
        </w:rPr>
        <w:t>Métricas de Auditoría</w:t>
      </w:r>
      <w:r w:rsidRPr="5C9F686C">
        <w:rPr>
          <w:rFonts w:ascii="Daytona" w:eastAsia="Daytona" w:hAnsi="Daytona" w:cs="Daytona"/>
        </w:rPr>
        <w:t>: Cada organización establece según sea apropiada o no:</w:t>
      </w:r>
    </w:p>
    <w:p w14:paraId="41F61A12" w14:textId="003DC81E" w:rsidR="45A45B03" w:rsidRDefault="45A45B03" w:rsidP="001B65A5">
      <w:pPr>
        <w:pStyle w:val="Prrafodelista"/>
        <w:numPr>
          <w:ilvl w:val="0"/>
          <w:numId w:val="54"/>
        </w:numPr>
        <w:rPr>
          <w:rFonts w:ascii="Daytona" w:eastAsia="Daytona" w:hAnsi="Daytona" w:cs="Daytona"/>
        </w:rPr>
      </w:pPr>
      <w:r w:rsidRPr="5C9F686C">
        <w:rPr>
          <w:rFonts w:ascii="Daytona" w:eastAsia="Daytona" w:hAnsi="Daytona" w:cs="Daytona"/>
        </w:rPr>
        <w:t>Esfuerzo por auditoría.</w:t>
      </w:r>
    </w:p>
    <w:p w14:paraId="525A5A36" w14:textId="12BCBFAC" w:rsidR="45A45B03" w:rsidRDefault="45A45B03" w:rsidP="001B65A5">
      <w:pPr>
        <w:pStyle w:val="Prrafodelista"/>
        <w:numPr>
          <w:ilvl w:val="0"/>
          <w:numId w:val="54"/>
        </w:numPr>
        <w:rPr>
          <w:rFonts w:ascii="Daytona" w:eastAsia="Daytona" w:hAnsi="Daytona" w:cs="Daytona"/>
        </w:rPr>
      </w:pPr>
      <w:r w:rsidRPr="5C9F686C">
        <w:rPr>
          <w:rFonts w:ascii="Daytona" w:eastAsia="Daytona" w:hAnsi="Daytona" w:cs="Daytona"/>
        </w:rPr>
        <w:t>Cantidad de desviaciones.</w:t>
      </w:r>
    </w:p>
    <w:p w14:paraId="4229DEC0" w14:textId="0CB06FF7" w:rsidR="5C9F686C" w:rsidRDefault="45A45B03" w:rsidP="001B65A5">
      <w:pPr>
        <w:pStyle w:val="Prrafodelista"/>
        <w:numPr>
          <w:ilvl w:val="0"/>
          <w:numId w:val="54"/>
        </w:numPr>
        <w:rPr>
          <w:rFonts w:ascii="Daytona" w:eastAsia="Daytona" w:hAnsi="Daytona" w:cs="Daytona"/>
        </w:rPr>
      </w:pPr>
      <w:r w:rsidRPr="5C9F686C">
        <w:rPr>
          <w:rFonts w:ascii="Daytona" w:eastAsia="Daytona" w:hAnsi="Daytona" w:cs="Daytona"/>
        </w:rPr>
        <w:t>Duración de auditoría.</w:t>
      </w:r>
    </w:p>
    <w:p w14:paraId="622C9C24" w14:textId="1EF2C287" w:rsidR="3306595D" w:rsidRDefault="3306595D" w:rsidP="59264CB8">
      <w:pPr>
        <w:pStyle w:val="Estilo2"/>
      </w:pPr>
      <w:bookmarkStart w:id="389" w:name="_Toc416527209"/>
      <w:bookmarkStart w:id="390" w:name="_Toc117866091"/>
      <w:bookmarkStart w:id="391" w:name="_Toc1954760443"/>
      <w:bookmarkStart w:id="392" w:name="_Toc117866363"/>
      <w:r>
        <w:t>Revisiones Técnicas</w:t>
      </w:r>
      <w:bookmarkEnd w:id="389"/>
      <w:bookmarkEnd w:id="390"/>
      <w:bookmarkEnd w:id="391"/>
      <w:bookmarkEnd w:id="392"/>
    </w:p>
    <w:p w14:paraId="2BD16864" w14:textId="3D68F1FD" w:rsidR="64451F5D" w:rsidRDefault="64451F5D" w:rsidP="64451F5D">
      <w:pPr>
        <w:pStyle w:val="Estilo2"/>
      </w:pPr>
    </w:p>
    <w:p w14:paraId="1A117B96" w14:textId="67685813" w:rsidR="626C0D80" w:rsidRDefault="626C0D80" w:rsidP="59264CB8">
      <w:pPr>
        <w:rPr>
          <w:rFonts w:ascii="Daytona" w:eastAsia="Daytona" w:hAnsi="Daytona" w:cs="Daytona"/>
        </w:rPr>
      </w:pPr>
      <w:r w:rsidRPr="529FF3B7">
        <w:rPr>
          <w:rFonts w:ascii="Daytona" w:eastAsia="Daytona" w:hAnsi="Daytona" w:cs="Daytona"/>
          <w:u w:val="single"/>
        </w:rPr>
        <w:t>Propósito</w:t>
      </w:r>
      <w:r w:rsidRPr="529FF3B7">
        <w:rPr>
          <w:rFonts w:ascii="Daytona" w:eastAsia="Daytona" w:hAnsi="Daytona" w:cs="Daytona"/>
        </w:rPr>
        <w:t>: d</w:t>
      </w:r>
      <w:r w:rsidR="59264CB8" w:rsidRPr="529FF3B7">
        <w:rPr>
          <w:rFonts w:ascii="Daytona" w:eastAsia="Daytona" w:hAnsi="Daytona" w:cs="Daytona"/>
        </w:rPr>
        <w:t>e</w:t>
      </w:r>
      <w:r w:rsidRPr="529FF3B7">
        <w:rPr>
          <w:rFonts w:ascii="Daytona" w:eastAsia="Daytona" w:hAnsi="Daytona" w:cs="Daytona"/>
        </w:rPr>
        <w:t>tección temprana de defectos</w:t>
      </w:r>
      <w:r w:rsidR="4FA0D793" w:rsidRPr="529FF3B7">
        <w:rPr>
          <w:rFonts w:ascii="Daytona" w:eastAsia="Daytona" w:hAnsi="Daytona" w:cs="Daytona"/>
        </w:rPr>
        <w:t xml:space="preserve"> (etapa temprana de desarrollo)</w:t>
      </w:r>
      <w:r w:rsidRPr="529FF3B7">
        <w:rPr>
          <w:rFonts w:ascii="Daytona" w:eastAsia="Daytona" w:hAnsi="Daytona" w:cs="Daytona"/>
        </w:rPr>
        <w:t xml:space="preserve">; determinar cómo obtener el mejor producto. </w:t>
      </w:r>
      <w:r w:rsidR="17E5C07B" w:rsidRPr="529FF3B7">
        <w:rPr>
          <w:rFonts w:ascii="Daytona" w:eastAsia="Daytona" w:hAnsi="Daytona" w:cs="Daytona"/>
        </w:rPr>
        <w:t>No corrige errores.</w:t>
      </w:r>
    </w:p>
    <w:p w14:paraId="7F8E9A7D" w14:textId="3005525A" w:rsidR="64451F5D" w:rsidRDefault="2426E3AE" w:rsidP="5BEFEC85">
      <w:pPr>
        <w:spacing w:line="257" w:lineRule="auto"/>
        <w:rPr>
          <w:rFonts w:ascii="Daytona" w:eastAsia="Daytona" w:hAnsi="Daytona" w:cs="Daytona"/>
        </w:rPr>
      </w:pPr>
      <w:r w:rsidRPr="64451F5D">
        <w:rPr>
          <w:rFonts w:ascii="Daytona" w:eastAsia="Daytona" w:hAnsi="Daytona" w:cs="Daytona"/>
          <w:u w:val="single"/>
        </w:rPr>
        <w:t>Definición</w:t>
      </w:r>
      <w:r w:rsidRPr="64451F5D">
        <w:rPr>
          <w:rFonts w:ascii="Daytona" w:eastAsia="Daytona" w:hAnsi="Daytona" w:cs="Daytona"/>
        </w:rPr>
        <w:t xml:space="preserve">: </w:t>
      </w:r>
      <w:r w:rsidRPr="5BEFEC85">
        <w:rPr>
          <w:rFonts w:ascii="Daytona" w:eastAsia="Daytona" w:hAnsi="Daytona" w:cs="Daytona"/>
        </w:rPr>
        <w:t>Es un proceso estático de validación y verificación, cuyo propósito es detectar lo más pronto que se pueda las fallas, ya que es más barato corregir mientras antes se detecte el problema.</w:t>
      </w:r>
    </w:p>
    <w:p w14:paraId="51A17FB0" w14:textId="7878EB7B" w:rsidR="626C0D80" w:rsidRDefault="626C0D80" w:rsidP="59264CB8">
      <w:pPr>
        <w:rPr>
          <w:rFonts w:ascii="Daytona" w:eastAsia="Daytona" w:hAnsi="Daytona" w:cs="Daytona"/>
        </w:rPr>
      </w:pPr>
      <w:r w:rsidRPr="59264CB8">
        <w:rPr>
          <w:rFonts w:ascii="Daytona" w:eastAsia="Daytona" w:hAnsi="Daytona" w:cs="Daytona"/>
          <w:u w:val="single"/>
        </w:rPr>
        <w:t>Objetivo</w:t>
      </w:r>
      <w:r w:rsidRPr="59264CB8">
        <w:rPr>
          <w:rFonts w:ascii="Daytona" w:eastAsia="Daytona" w:hAnsi="Daytona" w:cs="Daytona"/>
        </w:rPr>
        <w:t>: introducir el concepto de verificación y v</w:t>
      </w:r>
      <w:r w:rsidR="1BD4F078" w:rsidRPr="59264CB8">
        <w:rPr>
          <w:rFonts w:ascii="Daytona" w:eastAsia="Daytona" w:hAnsi="Daytona" w:cs="Daytona"/>
        </w:rPr>
        <w:t>alidación. Busca evitar el retrabajo.</w:t>
      </w:r>
      <w:r w:rsidR="7DCB5D7C" w:rsidRPr="59264CB8">
        <w:rPr>
          <w:rFonts w:ascii="Daytona" w:eastAsia="Daytona" w:hAnsi="Daytona" w:cs="Daytona"/>
        </w:rPr>
        <w:t xml:space="preserve"> Motiva a realizar un mejor trabajo.</w:t>
      </w:r>
    </w:p>
    <w:p w14:paraId="1617BE87" w14:textId="6DEA7878" w:rsidR="626C0D80" w:rsidRDefault="626C0D80" w:rsidP="59264CB8">
      <w:pPr>
        <w:rPr>
          <w:rFonts w:ascii="Daytona" w:eastAsia="Daytona" w:hAnsi="Daytona" w:cs="Daytona"/>
        </w:rPr>
      </w:pPr>
      <w:proofErr w:type="gramStart"/>
      <w:r w:rsidRPr="59264CB8">
        <w:rPr>
          <w:rFonts w:ascii="Daytona" w:eastAsia="Daytona" w:hAnsi="Daytona" w:cs="Daytona"/>
        </w:rPr>
        <w:t>Tomar como base la mejor información posible?</w:t>
      </w:r>
      <w:proofErr w:type="gramEnd"/>
      <w:r w:rsidRPr="59264CB8">
        <w:rPr>
          <w:rFonts w:ascii="Daytona" w:eastAsia="Daytona" w:hAnsi="Daytona" w:cs="Daytona"/>
        </w:rPr>
        <w:t>). Se puede hacer revisión técnica a cualquier artefacto</w:t>
      </w:r>
      <w:r w:rsidR="65CFD583" w:rsidRPr="59264CB8">
        <w:rPr>
          <w:rFonts w:ascii="Daytona" w:eastAsia="Daytona" w:hAnsi="Daytona" w:cs="Daytona"/>
        </w:rPr>
        <w:t xml:space="preserve"> de SW</w:t>
      </w:r>
      <w:r w:rsidRPr="59264CB8">
        <w:rPr>
          <w:rFonts w:ascii="Daytona" w:eastAsia="Daytona" w:hAnsi="Daytona" w:cs="Daytona"/>
        </w:rPr>
        <w:t>. Las hace un “peer” o par</w:t>
      </w:r>
      <w:r w:rsidR="1DA89E28" w:rsidRPr="59264CB8">
        <w:rPr>
          <w:rFonts w:ascii="Daytona" w:eastAsia="Daytona" w:hAnsi="Daytona" w:cs="Daytona"/>
        </w:rPr>
        <w:t>.</w:t>
      </w:r>
    </w:p>
    <w:p w14:paraId="64DA2A4A" w14:textId="07613AF8" w:rsidR="5881A4E0" w:rsidRDefault="5881A4E0" w:rsidP="59264CB8">
      <w:pPr>
        <w:rPr>
          <w:rFonts w:ascii="Daytona" w:eastAsia="Daytona" w:hAnsi="Daytona" w:cs="Daytona"/>
        </w:rPr>
      </w:pPr>
      <w:r w:rsidRPr="59264CB8">
        <w:rPr>
          <w:rFonts w:ascii="Daytona" w:eastAsia="Daytona" w:hAnsi="Daytona" w:cs="Daytona"/>
          <w:u w:val="single"/>
        </w:rPr>
        <w:t>Ventajas</w:t>
      </w:r>
      <w:r w:rsidRPr="59264CB8">
        <w:rPr>
          <w:rFonts w:ascii="Daytona" w:eastAsia="Daytona" w:hAnsi="Daytona" w:cs="Daytona"/>
        </w:rPr>
        <w:t>: pueden descubrirse muchos errores; pueden inspeccionarse versiones incompletas; pueden considerarse otros atributos de calidad.</w:t>
      </w:r>
    </w:p>
    <w:p w14:paraId="68044942" w14:textId="608EAC25" w:rsidR="016033DB" w:rsidRDefault="016033DB" w:rsidP="59264CB8">
      <w:pPr>
        <w:rPr>
          <w:rFonts w:ascii="Daytona" w:eastAsia="Daytona" w:hAnsi="Daytona" w:cs="Daytona"/>
        </w:rPr>
      </w:pPr>
      <w:r w:rsidRPr="529FF3B7">
        <w:rPr>
          <w:rFonts w:ascii="Daytona" w:eastAsia="Daytona" w:hAnsi="Daytona" w:cs="Daytona"/>
          <w:u w:val="single"/>
        </w:rPr>
        <w:t>Desventajas</w:t>
      </w:r>
      <w:r w:rsidRPr="529FF3B7">
        <w:rPr>
          <w:rFonts w:ascii="Daytona" w:eastAsia="Daytona" w:hAnsi="Daytona" w:cs="Daytona"/>
        </w:rPr>
        <w:t xml:space="preserve">: </w:t>
      </w:r>
      <w:r w:rsidR="24D850EA" w:rsidRPr="529FF3B7">
        <w:rPr>
          <w:rFonts w:ascii="Daytona" w:eastAsia="Daytona" w:hAnsi="Daytona" w:cs="Daytona"/>
        </w:rPr>
        <w:t>es difícil introducir las inspecciones formales; sobrecargan al inicio los costos y conducen a un ahorro sólo después de que los equipos adquieran experiencia en su uso; requieren tiempo para organizarse y “parecen” ralentizar el proceso de desarrollo.</w:t>
      </w:r>
    </w:p>
    <w:p w14:paraId="24BDB7D6" w14:textId="23339446" w:rsidR="369A70EB" w:rsidRDefault="369A70EB" w:rsidP="529FF3B7">
      <w:pPr>
        <w:rPr>
          <w:rFonts w:ascii="Daytona" w:eastAsia="Daytona" w:hAnsi="Daytona" w:cs="Daytona"/>
          <w:u w:val="single"/>
        </w:rPr>
      </w:pPr>
      <w:r w:rsidRPr="529FF3B7">
        <w:rPr>
          <w:rFonts w:ascii="Daytona" w:eastAsia="Daytona" w:hAnsi="Daytona" w:cs="Daytona"/>
          <w:u w:val="single"/>
        </w:rPr>
        <w:t>Tipos</w:t>
      </w:r>
      <w:r w:rsidRPr="529FF3B7">
        <w:rPr>
          <w:rFonts w:ascii="Daytona" w:eastAsia="Daytona" w:hAnsi="Daytona" w:cs="Daytona"/>
        </w:rPr>
        <w:t>:</w:t>
      </w:r>
    </w:p>
    <w:p w14:paraId="079C8AE0" w14:textId="11356D91" w:rsidR="369A70EB" w:rsidRDefault="369A70EB" w:rsidP="001B65A5">
      <w:pPr>
        <w:pStyle w:val="Prrafodelista"/>
        <w:numPr>
          <w:ilvl w:val="0"/>
          <w:numId w:val="38"/>
        </w:numPr>
        <w:rPr>
          <w:rFonts w:ascii="Daytona" w:eastAsia="Daytona" w:hAnsi="Daytona" w:cs="Daytona"/>
        </w:rPr>
      </w:pPr>
      <w:r w:rsidRPr="62DF0352">
        <w:rPr>
          <w:rFonts w:ascii="Daytona" w:eastAsia="Daytona" w:hAnsi="Daytona" w:cs="Daytona"/>
        </w:rPr>
        <w:t>Formales:</w:t>
      </w:r>
      <w:r w:rsidR="52C98179" w:rsidRPr="62DF0352">
        <w:rPr>
          <w:rFonts w:ascii="Daytona" w:eastAsia="Daytona" w:hAnsi="Daytona" w:cs="Daytona"/>
        </w:rPr>
        <w:t xml:space="preserve"> tiene un proceso definido con roles.</w:t>
      </w:r>
    </w:p>
    <w:p w14:paraId="02949E49" w14:textId="097763E3" w:rsidR="369A70EB" w:rsidRDefault="369A70EB" w:rsidP="001B65A5">
      <w:pPr>
        <w:pStyle w:val="Prrafodelista"/>
        <w:numPr>
          <w:ilvl w:val="1"/>
          <w:numId w:val="38"/>
        </w:numPr>
        <w:rPr>
          <w:rFonts w:ascii="Daytona" w:eastAsia="Daytona" w:hAnsi="Daytona" w:cs="Daytona"/>
        </w:rPr>
      </w:pPr>
      <w:r w:rsidRPr="29276DF5">
        <w:rPr>
          <w:rFonts w:ascii="Daytona" w:eastAsia="Daytona" w:hAnsi="Daytona" w:cs="Daytona"/>
        </w:rPr>
        <w:t>Inspecciones</w:t>
      </w:r>
      <w:r w:rsidR="30338989" w:rsidRPr="29276DF5">
        <w:rPr>
          <w:rFonts w:ascii="Daytona" w:eastAsia="Daytona" w:hAnsi="Daytona" w:cs="Daytona"/>
        </w:rPr>
        <w:t xml:space="preserve"> (Inspección de código de Fagan e inspección de </w:t>
      </w:r>
      <w:proofErr w:type="spellStart"/>
      <w:r w:rsidR="30338989" w:rsidRPr="29276DF5">
        <w:rPr>
          <w:rFonts w:ascii="Daytona" w:eastAsia="Daytona" w:hAnsi="Daytona" w:cs="Daytona"/>
        </w:rPr>
        <w:t>Gilb</w:t>
      </w:r>
      <w:proofErr w:type="spellEnd"/>
      <w:r w:rsidR="30338989" w:rsidRPr="29276DF5">
        <w:rPr>
          <w:rFonts w:ascii="Daytona" w:eastAsia="Daytona" w:hAnsi="Daytona" w:cs="Daytona"/>
        </w:rPr>
        <w:t>.)</w:t>
      </w:r>
    </w:p>
    <w:p w14:paraId="4951F63F" w14:textId="7B143F39" w:rsidR="369A70EB" w:rsidRDefault="369A70EB" w:rsidP="001B65A5">
      <w:pPr>
        <w:pStyle w:val="Prrafodelista"/>
        <w:numPr>
          <w:ilvl w:val="0"/>
          <w:numId w:val="38"/>
        </w:numPr>
        <w:rPr>
          <w:rFonts w:ascii="Daytona" w:eastAsia="Daytona" w:hAnsi="Daytona" w:cs="Daytona"/>
        </w:rPr>
      </w:pPr>
      <w:r w:rsidRPr="3B791E5C">
        <w:rPr>
          <w:rFonts w:ascii="Daytona" w:eastAsia="Daytona" w:hAnsi="Daytona" w:cs="Daytona"/>
        </w:rPr>
        <w:lastRenderedPageBreak/>
        <w:t>Informales:</w:t>
      </w:r>
      <w:r w:rsidR="6971FCCF" w:rsidRPr="3B791E5C">
        <w:rPr>
          <w:rFonts w:ascii="Daytona" w:eastAsia="Daytona" w:hAnsi="Daytona" w:cs="Daytona"/>
        </w:rPr>
        <w:t xml:space="preserve"> cuando no existe un proceso</w:t>
      </w:r>
      <w:r w:rsidR="6971FCCF" w:rsidRPr="62DF0352">
        <w:rPr>
          <w:rFonts w:ascii="Daytona" w:eastAsia="Daytona" w:hAnsi="Daytona" w:cs="Daytona"/>
        </w:rPr>
        <w:t xml:space="preserve"> de cómo realizarlo.</w:t>
      </w:r>
    </w:p>
    <w:p w14:paraId="3226F9FA" w14:textId="47F59900" w:rsidR="369A70EB" w:rsidRDefault="369A70EB" w:rsidP="001B65A5">
      <w:pPr>
        <w:pStyle w:val="Prrafodelista"/>
        <w:numPr>
          <w:ilvl w:val="1"/>
          <w:numId w:val="38"/>
        </w:numPr>
        <w:rPr>
          <w:rFonts w:ascii="Daytona" w:eastAsia="Daytona" w:hAnsi="Daytona" w:cs="Daytona"/>
        </w:rPr>
      </w:pPr>
      <w:proofErr w:type="spellStart"/>
      <w:r w:rsidRPr="529FF3B7">
        <w:rPr>
          <w:rFonts w:ascii="Daytona" w:eastAsia="Daytona" w:hAnsi="Daytona" w:cs="Daytona"/>
        </w:rPr>
        <w:t>Walkthrough</w:t>
      </w:r>
      <w:proofErr w:type="spellEnd"/>
      <w:r w:rsidRPr="529FF3B7">
        <w:rPr>
          <w:rFonts w:ascii="Daytona" w:eastAsia="Daytona" w:hAnsi="Daytona" w:cs="Daytona"/>
        </w:rPr>
        <w:t xml:space="preserve"> o Recorrido</w:t>
      </w:r>
    </w:p>
    <w:p w14:paraId="34250F3E" w14:textId="43A71D9C" w:rsidR="29276DF5" w:rsidRDefault="6E0C092A" w:rsidP="29276DF5">
      <w:pPr>
        <w:rPr>
          <w:rFonts w:ascii="Daytona" w:eastAsia="Daytona" w:hAnsi="Daytona" w:cs="Daytona"/>
          <w:b/>
          <w:u w:val="single"/>
        </w:rPr>
      </w:pPr>
      <w:proofErr w:type="spellStart"/>
      <w:r w:rsidRPr="2A599C12">
        <w:rPr>
          <w:rFonts w:ascii="Daytona" w:eastAsia="Daytona" w:hAnsi="Daytona" w:cs="Daytona"/>
          <w:b/>
          <w:u w:val="single"/>
        </w:rPr>
        <w:t>Walkthrough</w:t>
      </w:r>
      <w:proofErr w:type="spellEnd"/>
      <w:r w:rsidR="002D0A7C">
        <w:rPr>
          <w:rFonts w:ascii="Daytona" w:eastAsia="Daytona" w:hAnsi="Daytona" w:cs="Daytona"/>
          <w:b/>
          <w:u w:val="single"/>
        </w:rPr>
        <w:t xml:space="preserve"> o Recorrido</w:t>
      </w:r>
    </w:p>
    <w:p w14:paraId="62495853" w14:textId="35DFF7C2" w:rsidR="74FE46CB" w:rsidRDefault="6E0C092A" w:rsidP="2A599C12">
      <w:pPr>
        <w:spacing w:line="257" w:lineRule="auto"/>
        <w:jc w:val="both"/>
        <w:rPr>
          <w:rFonts w:ascii="Daytona" w:eastAsia="Daytona" w:hAnsi="Daytona" w:cs="Daytona"/>
        </w:rPr>
      </w:pPr>
      <w:r w:rsidRPr="52955641">
        <w:rPr>
          <w:rFonts w:ascii="Daytona" w:eastAsia="Daytona" w:hAnsi="Daytona" w:cs="Daytona"/>
        </w:rPr>
        <w:t>Técnica de análisis estático en la que un diseñador o programador dirige miembros del equipo de desarrollo y otras partes interesadas a través de un producto de software, donde los participantes formulan preguntas y realizan comentarios acerca de posibles errores, violación de estándares de desarrollo y otros problemas.</w:t>
      </w:r>
    </w:p>
    <w:p w14:paraId="1A4D139B" w14:textId="480F653F" w:rsidR="74FE46CB" w:rsidRDefault="6E0C092A" w:rsidP="2A599C12">
      <w:pPr>
        <w:spacing w:line="257" w:lineRule="auto"/>
        <w:jc w:val="both"/>
        <w:rPr>
          <w:rFonts w:ascii="Daytona" w:eastAsia="Daytona" w:hAnsi="Daytona" w:cs="Daytona"/>
        </w:rPr>
      </w:pPr>
      <w:r w:rsidRPr="08E3FBE4">
        <w:rPr>
          <w:rFonts w:ascii="Daytona" w:eastAsia="Daytona" w:hAnsi="Daytona" w:cs="Daytona"/>
        </w:rPr>
        <w:t xml:space="preserve">No existe un proceso formal, por lo que es </w:t>
      </w:r>
      <w:r w:rsidR="3261F3AF" w:rsidRPr="08E3FBE4">
        <w:rPr>
          <w:rFonts w:ascii="Daytona" w:eastAsia="Daytona" w:hAnsi="Daytona" w:cs="Daytona"/>
        </w:rPr>
        <w:t>más</w:t>
      </w:r>
      <w:r w:rsidRPr="08E3FBE4">
        <w:rPr>
          <w:rFonts w:ascii="Daytona" w:eastAsia="Daytona" w:hAnsi="Daytona" w:cs="Daytona"/>
        </w:rPr>
        <w:t xml:space="preserve"> difícil obtener métricas de este tipo de revisión. Consiste en reuniones informales de colegas donde se debaten las correcciones a aplicar al producto de trabajo.</w:t>
      </w:r>
      <w:r w:rsidR="1A7EA1A0" w:rsidRPr="08E3FBE4">
        <w:rPr>
          <w:rFonts w:ascii="Daytona" w:eastAsia="Daytona" w:hAnsi="Daytona" w:cs="Daytona"/>
        </w:rPr>
        <w:t xml:space="preserve"> No hay control del proceso.</w:t>
      </w:r>
    </w:p>
    <w:p w14:paraId="1F4DFC68" w14:textId="3A0F5D95" w:rsidR="74FE46CB" w:rsidRDefault="6E0C092A" w:rsidP="2A599C12">
      <w:pPr>
        <w:jc w:val="both"/>
        <w:rPr>
          <w:rFonts w:ascii="Daytona" w:eastAsia="Daytona" w:hAnsi="Daytona" w:cs="Daytona"/>
        </w:rPr>
      </w:pPr>
      <w:r w:rsidRPr="52955641">
        <w:rPr>
          <w:rFonts w:ascii="Daytona" w:eastAsia="Daytona" w:hAnsi="Daytona" w:cs="Daytona"/>
        </w:rPr>
        <w:t>Tiene los siguientes objetivos:</w:t>
      </w:r>
    </w:p>
    <w:p w14:paraId="34DE42EF" w14:textId="21FC7789" w:rsidR="74FE46CB" w:rsidRDefault="6E0C092A" w:rsidP="001B65A5">
      <w:pPr>
        <w:pStyle w:val="Prrafodelista"/>
        <w:numPr>
          <w:ilvl w:val="0"/>
          <w:numId w:val="55"/>
        </w:numPr>
        <w:rPr>
          <w:rFonts w:ascii="Daytona" w:eastAsia="Daytona" w:hAnsi="Daytona" w:cs="Daytona"/>
        </w:rPr>
      </w:pPr>
      <w:r w:rsidRPr="2A599C12">
        <w:rPr>
          <w:rFonts w:ascii="Daytona" w:eastAsia="Daytona" w:hAnsi="Daytona" w:cs="Daytona"/>
        </w:rPr>
        <w:t>Mínima Sobrecarga</w:t>
      </w:r>
    </w:p>
    <w:p w14:paraId="0B0C16CD" w14:textId="16C032B8" w:rsidR="74FE46CB" w:rsidRDefault="6E0C092A" w:rsidP="001B65A5">
      <w:pPr>
        <w:pStyle w:val="Prrafodelista"/>
        <w:numPr>
          <w:ilvl w:val="0"/>
          <w:numId w:val="55"/>
        </w:numPr>
        <w:rPr>
          <w:rFonts w:ascii="Daytona" w:eastAsia="Daytona" w:hAnsi="Daytona" w:cs="Daytona"/>
        </w:rPr>
      </w:pPr>
      <w:r w:rsidRPr="2A599C12">
        <w:rPr>
          <w:rFonts w:ascii="Daytona" w:eastAsia="Daytona" w:hAnsi="Daytona" w:cs="Daytona"/>
        </w:rPr>
        <w:t>Capacitación de Desarrolladores</w:t>
      </w:r>
    </w:p>
    <w:p w14:paraId="3D95D04F" w14:textId="368E4C5E" w:rsidR="74FE46CB" w:rsidRDefault="6E0C092A" w:rsidP="001B65A5">
      <w:pPr>
        <w:pStyle w:val="Prrafodelista"/>
        <w:numPr>
          <w:ilvl w:val="0"/>
          <w:numId w:val="55"/>
        </w:numPr>
        <w:rPr>
          <w:rFonts w:ascii="Daytona" w:eastAsia="Daytona" w:hAnsi="Daytona" w:cs="Daytona"/>
        </w:rPr>
      </w:pPr>
      <w:r w:rsidRPr="2A599C12">
        <w:rPr>
          <w:rFonts w:ascii="Daytona" w:eastAsia="Daytona" w:hAnsi="Daytona" w:cs="Daytona"/>
        </w:rPr>
        <w:t>Rápido retorno</w:t>
      </w:r>
    </w:p>
    <w:p w14:paraId="73CB4039" w14:textId="23673295" w:rsidR="74FE46CB" w:rsidRDefault="6E0C092A" w:rsidP="2A599C12">
      <w:pPr>
        <w:spacing w:line="257" w:lineRule="auto"/>
        <w:jc w:val="both"/>
        <w:rPr>
          <w:rFonts w:ascii="Daytona" w:eastAsia="Daytona" w:hAnsi="Daytona" w:cs="Daytona"/>
        </w:rPr>
      </w:pPr>
      <w:r w:rsidRPr="52955641">
        <w:rPr>
          <w:rFonts w:ascii="Daytona" w:eastAsia="Daytona" w:hAnsi="Daytona" w:cs="Daytona"/>
        </w:rPr>
        <w:t>Esta técnica no obtiene métricas para aprender y dejar registros. Sin embargo, es una de las técnicas más elegidas en los enfoques agiles.</w:t>
      </w:r>
    </w:p>
    <w:p w14:paraId="1A6AB344" w14:textId="05C77EDD" w:rsidR="74FE46CB" w:rsidRDefault="6E0C092A" w:rsidP="37F4CBF6">
      <w:r w:rsidRPr="37F4CBF6">
        <w:rPr>
          <w:rFonts w:ascii="Daytona" w:eastAsia="Daytona" w:hAnsi="Daytona" w:cs="Daytona"/>
          <w:b/>
          <w:bCs/>
          <w:u w:val="single"/>
        </w:rPr>
        <w:t>Inspecciones</w:t>
      </w:r>
    </w:p>
    <w:p w14:paraId="2B44FCE5" w14:textId="2400FD84" w:rsidR="74FE46CB" w:rsidRDefault="6E0C092A" w:rsidP="37F4CBF6">
      <w:pPr>
        <w:spacing w:line="257" w:lineRule="auto"/>
        <w:jc w:val="both"/>
        <w:rPr>
          <w:rFonts w:ascii="Daytona" w:eastAsia="Daytona" w:hAnsi="Daytona" w:cs="Daytona"/>
        </w:rPr>
      </w:pPr>
      <w:r w:rsidRPr="36BC44E5">
        <w:rPr>
          <w:rFonts w:ascii="Daytona" w:eastAsia="Daytona" w:hAnsi="Daytona" w:cs="Daytona"/>
        </w:rPr>
        <w:t xml:space="preserve">Tiene un proceso formal y cuenta con un conjunto de roles. Es necesario la utilización de un </w:t>
      </w:r>
      <w:proofErr w:type="spellStart"/>
      <w:r w:rsidRPr="36BC44E5">
        <w:rPr>
          <w:rFonts w:ascii="Daytona" w:eastAsia="Daytona" w:hAnsi="Daytona" w:cs="Daytona"/>
        </w:rPr>
        <w:t>checklist</w:t>
      </w:r>
      <w:proofErr w:type="spellEnd"/>
      <w:r w:rsidRPr="36BC44E5">
        <w:rPr>
          <w:rFonts w:ascii="Daytona" w:eastAsia="Daytona" w:hAnsi="Daytona" w:cs="Daytona"/>
        </w:rPr>
        <w:t>, que ayuda a la memoria para saber que cosas controlar. Se toman métricas y finalmente se realiza un reporte de la revisión al final de la inspección para analizar los defectos encontrados.</w:t>
      </w:r>
    </w:p>
    <w:p w14:paraId="112EE062" w14:textId="755B21AC" w:rsidR="74FE46CB" w:rsidRDefault="6E0C092A" w:rsidP="7F159C82">
      <w:pPr>
        <w:spacing w:line="257" w:lineRule="auto"/>
        <w:jc w:val="both"/>
        <w:rPr>
          <w:rFonts w:ascii="Daytona" w:eastAsia="Daytona" w:hAnsi="Daytona" w:cs="Daytona"/>
        </w:rPr>
      </w:pPr>
      <w:r w:rsidRPr="7F159C82">
        <w:rPr>
          <w:rFonts w:ascii="Daytona" w:eastAsia="Daytona" w:hAnsi="Daytona" w:cs="Daytona"/>
        </w:rPr>
        <w:t>Es una actividad que garantiza la calidad del software, cuyo éxito depende de la planificación. Tiene como objetivos:</w:t>
      </w:r>
    </w:p>
    <w:p w14:paraId="64759D0B" w14:textId="4A6047E9" w:rsidR="74FE46CB" w:rsidRDefault="6E0C092A" w:rsidP="001B65A5">
      <w:pPr>
        <w:pStyle w:val="Prrafodelista"/>
        <w:numPr>
          <w:ilvl w:val="0"/>
          <w:numId w:val="56"/>
        </w:numPr>
        <w:jc w:val="both"/>
        <w:rPr>
          <w:rFonts w:ascii="Daytona" w:eastAsia="Daytona" w:hAnsi="Daytona" w:cs="Daytona"/>
        </w:rPr>
      </w:pPr>
      <w:r w:rsidRPr="7F159C82">
        <w:rPr>
          <w:rFonts w:ascii="Daytona" w:eastAsia="Daytona" w:hAnsi="Daytona" w:cs="Daytona"/>
        </w:rPr>
        <w:t>Descubrir errores.</w:t>
      </w:r>
    </w:p>
    <w:p w14:paraId="1944B9B1" w14:textId="43443ADD" w:rsidR="74FE46CB" w:rsidRDefault="6E0C092A" w:rsidP="001B65A5">
      <w:pPr>
        <w:pStyle w:val="Prrafodelista"/>
        <w:numPr>
          <w:ilvl w:val="0"/>
          <w:numId w:val="56"/>
        </w:numPr>
        <w:jc w:val="both"/>
        <w:rPr>
          <w:rFonts w:ascii="Daytona" w:eastAsia="Daytona" w:hAnsi="Daytona" w:cs="Daytona"/>
        </w:rPr>
      </w:pPr>
      <w:r w:rsidRPr="7F159C82">
        <w:rPr>
          <w:rFonts w:ascii="Daytona" w:eastAsia="Daytona" w:hAnsi="Daytona" w:cs="Daytona"/>
        </w:rPr>
        <w:t>Verificar que el software alcanza sus requerimientos.</w:t>
      </w:r>
    </w:p>
    <w:p w14:paraId="2E7B905F" w14:textId="5D678E42" w:rsidR="74FE46CB" w:rsidRDefault="6E0C092A" w:rsidP="001B65A5">
      <w:pPr>
        <w:pStyle w:val="Prrafodelista"/>
        <w:numPr>
          <w:ilvl w:val="0"/>
          <w:numId w:val="56"/>
        </w:numPr>
        <w:jc w:val="both"/>
        <w:rPr>
          <w:rFonts w:ascii="Daytona" w:eastAsia="Daytona" w:hAnsi="Daytona" w:cs="Daytona"/>
        </w:rPr>
      </w:pPr>
      <w:r w:rsidRPr="7F159C82">
        <w:rPr>
          <w:rFonts w:ascii="Daytona" w:eastAsia="Daytona" w:hAnsi="Daytona" w:cs="Daytona"/>
        </w:rPr>
        <w:t>Garantizar que el software fue construido de acuerdo con ciertos estándares.</w:t>
      </w:r>
    </w:p>
    <w:p w14:paraId="1D61D98D" w14:textId="3C24EDCA" w:rsidR="74FE46CB" w:rsidRDefault="6E0C092A" w:rsidP="001B65A5">
      <w:pPr>
        <w:pStyle w:val="Prrafodelista"/>
        <w:numPr>
          <w:ilvl w:val="0"/>
          <w:numId w:val="56"/>
        </w:numPr>
        <w:jc w:val="both"/>
        <w:rPr>
          <w:rFonts w:ascii="Daytona" w:eastAsia="Daytona" w:hAnsi="Daytona" w:cs="Daytona"/>
        </w:rPr>
      </w:pPr>
      <w:r w:rsidRPr="7F159C82">
        <w:rPr>
          <w:rFonts w:ascii="Daytona" w:eastAsia="Daytona" w:hAnsi="Daytona" w:cs="Daytona"/>
        </w:rPr>
        <w:t>Conseguir un software desarrollado de manera uniforme.</w:t>
      </w:r>
    </w:p>
    <w:p w14:paraId="77712AC6" w14:textId="06C8554B" w:rsidR="74FE46CB" w:rsidRDefault="6E0C092A" w:rsidP="001B65A5">
      <w:pPr>
        <w:pStyle w:val="Prrafodelista"/>
        <w:numPr>
          <w:ilvl w:val="0"/>
          <w:numId w:val="56"/>
        </w:numPr>
        <w:jc w:val="both"/>
        <w:rPr>
          <w:rFonts w:ascii="Daytona" w:eastAsia="Daytona" w:hAnsi="Daytona" w:cs="Daytona"/>
        </w:rPr>
      </w:pPr>
      <w:r w:rsidRPr="7F159C82">
        <w:rPr>
          <w:rFonts w:ascii="Daytona" w:eastAsia="Daytona" w:hAnsi="Daytona" w:cs="Daytona"/>
        </w:rPr>
        <w:t>Hacer que los proyectos sean más manejables.</w:t>
      </w:r>
    </w:p>
    <w:p w14:paraId="7E1CD024" w14:textId="26A38298" w:rsidR="74FE46CB" w:rsidRDefault="27FA1326" w:rsidP="19156E73">
      <w:pPr>
        <w:jc w:val="both"/>
        <w:rPr>
          <w:rFonts w:ascii="Daytona" w:eastAsia="Daytona" w:hAnsi="Daytona" w:cs="Daytona"/>
        </w:rPr>
      </w:pPr>
      <w:r w:rsidRPr="21F2290F">
        <w:rPr>
          <w:rFonts w:ascii="Daytona" w:eastAsia="Daytona" w:hAnsi="Daytona" w:cs="Daytona"/>
        </w:rPr>
        <w:t>Son proceso</w:t>
      </w:r>
      <w:r w:rsidR="353E7449" w:rsidRPr="21F2290F">
        <w:rPr>
          <w:rFonts w:ascii="Daytona" w:eastAsia="Daytona" w:hAnsi="Daytona" w:cs="Daytona"/>
        </w:rPr>
        <w:t>s</w:t>
      </w:r>
      <w:r w:rsidRPr="21F2290F">
        <w:rPr>
          <w:rFonts w:ascii="Daytona" w:eastAsia="Daytona" w:hAnsi="Daytona" w:cs="Daytona"/>
        </w:rPr>
        <w:t xml:space="preserve"> time </w:t>
      </w:r>
      <w:proofErr w:type="spellStart"/>
      <w:r w:rsidRPr="21F2290F">
        <w:rPr>
          <w:rFonts w:ascii="Daytona" w:eastAsia="Daytona" w:hAnsi="Daytona" w:cs="Daytona"/>
        </w:rPr>
        <w:t>boxing</w:t>
      </w:r>
      <w:proofErr w:type="spellEnd"/>
      <w:r w:rsidRPr="21F2290F">
        <w:rPr>
          <w:rFonts w:ascii="Daytona" w:eastAsia="Daytona" w:hAnsi="Daytona" w:cs="Daytona"/>
        </w:rPr>
        <w:t xml:space="preserve"> y exigen un alto esfuerzo intelectual.</w:t>
      </w:r>
    </w:p>
    <w:p w14:paraId="6AB43D33" w14:textId="3DBD8288" w:rsidR="74FE46CB" w:rsidRDefault="6E0C092A" w:rsidP="0DAB4CF5">
      <w:pPr>
        <w:ind w:left="708"/>
        <w:jc w:val="both"/>
        <w:rPr>
          <w:rFonts w:ascii="Daytona" w:eastAsia="Daytona" w:hAnsi="Daytona" w:cs="Daytona"/>
          <w:u w:val="single"/>
        </w:rPr>
      </w:pPr>
      <w:r w:rsidRPr="21644857">
        <w:rPr>
          <w:rFonts w:ascii="Daytona" w:eastAsia="Daytona" w:hAnsi="Daytona" w:cs="Daytona"/>
          <w:u w:val="single"/>
        </w:rPr>
        <w:t>Roles participantes</w:t>
      </w:r>
    </w:p>
    <w:p w14:paraId="75C397EC" w14:textId="3855A64B" w:rsidR="74FE46CB" w:rsidRDefault="6E0C092A" w:rsidP="0DAB4CF5">
      <w:pPr>
        <w:ind w:left="708"/>
        <w:jc w:val="both"/>
        <w:rPr>
          <w:rFonts w:ascii="Daytona" w:eastAsia="Daytona" w:hAnsi="Daytona" w:cs="Daytona"/>
        </w:rPr>
      </w:pPr>
      <w:r w:rsidRPr="21644857">
        <w:rPr>
          <w:rFonts w:ascii="Daytona" w:eastAsia="Daytona" w:hAnsi="Daytona" w:cs="Daytona"/>
        </w:rPr>
        <w:t>Al ser una técnica formal, si o si debe contar con los siguientes roles:</w:t>
      </w:r>
    </w:p>
    <w:p w14:paraId="79699B6A" w14:textId="47263E1B" w:rsidR="74FE46CB" w:rsidRDefault="6E0C092A" w:rsidP="001B65A5">
      <w:pPr>
        <w:pStyle w:val="Prrafodelista"/>
        <w:numPr>
          <w:ilvl w:val="0"/>
          <w:numId w:val="58"/>
        </w:numPr>
        <w:spacing w:line="257" w:lineRule="auto"/>
        <w:jc w:val="both"/>
        <w:rPr>
          <w:rFonts w:ascii="Daytona" w:eastAsia="Daytona" w:hAnsi="Daytona" w:cs="Daytona"/>
        </w:rPr>
      </w:pPr>
      <w:r w:rsidRPr="21644857">
        <w:rPr>
          <w:rFonts w:ascii="Daytona" w:eastAsia="Daytona" w:hAnsi="Daytona" w:cs="Daytona"/>
        </w:rPr>
        <w:t>Autor: creador o encargado de mantener el producto a inspeccionar. Inicia el proceso selecciona</w:t>
      </w:r>
      <w:r w:rsidR="007C0C41">
        <w:rPr>
          <w:rFonts w:ascii="Daytona" w:eastAsia="Daytona" w:hAnsi="Daytona" w:cs="Daytona"/>
        </w:rPr>
        <w:t>n</w:t>
      </w:r>
      <w:r w:rsidRPr="21644857">
        <w:rPr>
          <w:rFonts w:ascii="Daytona" w:eastAsia="Daytona" w:hAnsi="Daytona" w:cs="Daytona"/>
        </w:rPr>
        <w:t>do a un moderador y junto a este eligen al resto de los roles. Entrega el producto a ser inspeccionado al moderador.</w:t>
      </w:r>
    </w:p>
    <w:p w14:paraId="236910EC" w14:textId="12482519" w:rsidR="74FE46CB" w:rsidRDefault="6E0C092A" w:rsidP="001B65A5">
      <w:pPr>
        <w:pStyle w:val="Prrafodelista"/>
        <w:numPr>
          <w:ilvl w:val="0"/>
          <w:numId w:val="58"/>
        </w:numPr>
        <w:spacing w:line="257" w:lineRule="auto"/>
        <w:jc w:val="both"/>
        <w:rPr>
          <w:rFonts w:ascii="Daytona" w:eastAsia="Daytona" w:hAnsi="Daytona" w:cs="Daytona"/>
        </w:rPr>
      </w:pPr>
      <w:r w:rsidRPr="21644857">
        <w:rPr>
          <w:rFonts w:ascii="Daytona" w:eastAsia="Daytona" w:hAnsi="Daytona" w:cs="Daytona"/>
        </w:rPr>
        <w:lastRenderedPageBreak/>
        <w:t>Moderador: planifica y lidera la revisión. Trabaja junto al autor para elegir los demás roles. Entrega el producto a inspeccionar al inspector 2 días antes de la reunión. Coordina la reunión de forma tal que no ocurran conductas inapropiadas y realiza un seguimiento de los defectos encontrados.</w:t>
      </w:r>
    </w:p>
    <w:p w14:paraId="11CB46D3" w14:textId="34B23AA5" w:rsidR="74FE46CB" w:rsidRDefault="6E0C092A" w:rsidP="001B65A5">
      <w:pPr>
        <w:pStyle w:val="Prrafodelista"/>
        <w:numPr>
          <w:ilvl w:val="0"/>
          <w:numId w:val="58"/>
        </w:numPr>
        <w:spacing w:line="257" w:lineRule="auto"/>
        <w:jc w:val="both"/>
        <w:rPr>
          <w:rFonts w:ascii="Daytona" w:eastAsia="Daytona" w:hAnsi="Daytona" w:cs="Daytona"/>
        </w:rPr>
      </w:pPr>
      <w:r w:rsidRPr="21644857">
        <w:rPr>
          <w:rFonts w:ascii="Daytona" w:eastAsia="Daytona" w:hAnsi="Daytona" w:cs="Daytona"/>
        </w:rPr>
        <w:t>Anotador: registra los hallazgos de la inspección. Usualmente termina confeccionado el reporte de la revisión.</w:t>
      </w:r>
    </w:p>
    <w:p w14:paraId="5364EDEE" w14:textId="7E31969A" w:rsidR="74FE46CB" w:rsidRDefault="6E0C092A" w:rsidP="001B65A5">
      <w:pPr>
        <w:pStyle w:val="Prrafodelista"/>
        <w:numPr>
          <w:ilvl w:val="0"/>
          <w:numId w:val="58"/>
        </w:numPr>
        <w:spacing w:line="257" w:lineRule="auto"/>
        <w:jc w:val="both"/>
        <w:rPr>
          <w:rFonts w:ascii="Daytona" w:eastAsia="Daytona" w:hAnsi="Daytona" w:cs="Daytona"/>
        </w:rPr>
      </w:pPr>
      <w:r w:rsidRPr="21644857">
        <w:rPr>
          <w:rFonts w:ascii="Daytona" w:eastAsia="Daytona" w:hAnsi="Daytona" w:cs="Daytona"/>
        </w:rPr>
        <w:t>Lector: lee el producto a ser inspeccionado. Este rol es necesario para que los participantes no se dispersen.</w:t>
      </w:r>
    </w:p>
    <w:p w14:paraId="2E705664" w14:textId="63D4AB25" w:rsidR="74FE46CB" w:rsidRDefault="6E0C092A" w:rsidP="001B65A5">
      <w:pPr>
        <w:pStyle w:val="Prrafodelista"/>
        <w:numPr>
          <w:ilvl w:val="0"/>
          <w:numId w:val="58"/>
        </w:numPr>
        <w:spacing w:line="257" w:lineRule="auto"/>
        <w:jc w:val="both"/>
        <w:rPr>
          <w:rFonts w:ascii="Daytona" w:eastAsia="Daytona" w:hAnsi="Daytona" w:cs="Daytona"/>
        </w:rPr>
      </w:pPr>
      <w:r w:rsidRPr="21644857">
        <w:rPr>
          <w:rFonts w:ascii="Daytona" w:eastAsia="Daytona" w:hAnsi="Daytona" w:cs="Daytona"/>
        </w:rPr>
        <w:t>Inspector: Examina el producto antes de la reunión para encontrar defectos. Registra sus tiempos de preparación. todos pueden ser inspectores. Todos pueden inspeccionar.</w:t>
      </w:r>
    </w:p>
    <w:p w14:paraId="4C9E0BDE" w14:textId="6F1E2246" w:rsidR="74FE46CB" w:rsidRDefault="27FA1326" w:rsidP="21F2290F">
      <w:pPr>
        <w:spacing w:line="324" w:lineRule="auto"/>
        <w:ind w:left="708"/>
        <w:jc w:val="both"/>
        <w:rPr>
          <w:rFonts w:ascii="Daytona" w:eastAsia="Daytona" w:hAnsi="Daytona" w:cs="Daytona"/>
        </w:rPr>
      </w:pPr>
      <w:r w:rsidRPr="21F2290F">
        <w:rPr>
          <w:rFonts w:ascii="Daytona" w:eastAsia="Daytona" w:hAnsi="Daytona" w:cs="Daytona"/>
        </w:rPr>
        <w:t>Ciertos roles pueden ser asumidos por la misma persona.</w:t>
      </w:r>
    </w:p>
    <w:p w14:paraId="1733BE58" w14:textId="0CEAE6A6" w:rsidR="74FE46CB" w:rsidRDefault="27FA1326" w:rsidP="0DAB4CF5">
      <w:pPr>
        <w:spacing w:line="324" w:lineRule="auto"/>
        <w:ind w:left="708"/>
        <w:jc w:val="both"/>
        <w:rPr>
          <w:rFonts w:ascii="Daytona" w:eastAsia="Daytona" w:hAnsi="Daytona" w:cs="Daytona"/>
          <w:u w:val="single"/>
        </w:rPr>
      </w:pPr>
      <w:r w:rsidRPr="21F2290F">
        <w:rPr>
          <w:rFonts w:ascii="Daytona" w:eastAsia="Daytona" w:hAnsi="Daytona" w:cs="Daytona"/>
          <w:u w:val="single"/>
        </w:rPr>
        <w:t>Etapas del proceso</w:t>
      </w:r>
    </w:p>
    <w:p w14:paraId="1FCB3399" w14:textId="693481F7" w:rsidR="74FE46CB" w:rsidRDefault="27FA1326" w:rsidP="001B65A5">
      <w:pPr>
        <w:pStyle w:val="Prrafodelista"/>
        <w:numPr>
          <w:ilvl w:val="0"/>
          <w:numId w:val="57"/>
        </w:numPr>
        <w:spacing w:line="257" w:lineRule="auto"/>
        <w:jc w:val="both"/>
        <w:rPr>
          <w:rFonts w:ascii="Daytona" w:eastAsia="Daytona" w:hAnsi="Daytona" w:cs="Daytona"/>
        </w:rPr>
      </w:pPr>
      <w:r w:rsidRPr="21F2290F">
        <w:rPr>
          <w:rFonts w:ascii="Daytona" w:eastAsia="Daytona" w:hAnsi="Daytona" w:cs="Daytona"/>
        </w:rPr>
        <w:t xml:space="preserve">Planificación: el moderador, a pedido del autor, planifica la inspección definiendo el lugar, el tiempo </w:t>
      </w:r>
      <w:r w:rsidR="7357726E" w:rsidRPr="21F2290F">
        <w:rPr>
          <w:rFonts w:ascii="Daytona" w:eastAsia="Daytona" w:hAnsi="Daytona" w:cs="Daytona"/>
        </w:rPr>
        <w:t>de duración</w:t>
      </w:r>
      <w:r w:rsidRPr="21F2290F">
        <w:rPr>
          <w:rFonts w:ascii="Daytona" w:eastAsia="Daytona" w:hAnsi="Daytona" w:cs="Daytona"/>
        </w:rPr>
        <w:t xml:space="preserve"> y los roles. La duración de las reuniones no debe superar las 2 horas, dado que la inspección es un proceso de alto esfuerzo intelectual.</w:t>
      </w:r>
    </w:p>
    <w:p w14:paraId="26FE934F" w14:textId="3F545FA1" w:rsidR="74FE46CB" w:rsidRDefault="6E0C092A" w:rsidP="001B65A5">
      <w:pPr>
        <w:pStyle w:val="Prrafodelista"/>
        <w:numPr>
          <w:ilvl w:val="0"/>
          <w:numId w:val="57"/>
        </w:numPr>
        <w:spacing w:line="257" w:lineRule="auto"/>
        <w:jc w:val="both"/>
        <w:rPr>
          <w:rFonts w:ascii="Daytona" w:eastAsia="Daytona" w:hAnsi="Daytona" w:cs="Daytona"/>
        </w:rPr>
      </w:pPr>
      <w:r w:rsidRPr="21644857">
        <w:rPr>
          <w:rFonts w:ascii="Daytona" w:eastAsia="Daytona" w:hAnsi="Daytona" w:cs="Daytona"/>
        </w:rPr>
        <w:t>Visión general: esta etapa es opcional. El autor realiza una descripción general del producto a inspeccionar.</w:t>
      </w:r>
    </w:p>
    <w:p w14:paraId="3D5537E7" w14:textId="5CC75823" w:rsidR="74FE46CB" w:rsidRDefault="27FA1326" w:rsidP="001B65A5">
      <w:pPr>
        <w:pStyle w:val="Prrafodelista"/>
        <w:numPr>
          <w:ilvl w:val="0"/>
          <w:numId w:val="57"/>
        </w:numPr>
        <w:spacing w:line="257" w:lineRule="auto"/>
        <w:jc w:val="both"/>
        <w:rPr>
          <w:rFonts w:ascii="Daytona" w:eastAsia="Daytona" w:hAnsi="Daytona" w:cs="Daytona"/>
        </w:rPr>
      </w:pPr>
      <w:r w:rsidRPr="21F2290F">
        <w:rPr>
          <w:rFonts w:ascii="Daytona" w:eastAsia="Daytona" w:hAnsi="Daytona" w:cs="Daytona"/>
        </w:rPr>
        <w:t xml:space="preserve">Preparación: es la preparación de cada rol para la reunión. Cada rol adquiere una copia del producto de trabajo que deberá leer y analizar, con el fin de encontrar potenciales defectos. Esta preparación permite que la reunión de inspección sea </w:t>
      </w:r>
      <w:r w:rsidR="7E3F01C7" w:rsidRPr="21F2290F">
        <w:rPr>
          <w:rFonts w:ascii="Daytona" w:eastAsia="Daytona" w:hAnsi="Daytona" w:cs="Daytona"/>
        </w:rPr>
        <w:t>más</w:t>
      </w:r>
      <w:r w:rsidRPr="21F2290F">
        <w:rPr>
          <w:rFonts w:ascii="Daytona" w:eastAsia="Daytona" w:hAnsi="Daytona" w:cs="Daytona"/>
        </w:rPr>
        <w:t xml:space="preserve"> productiva.</w:t>
      </w:r>
    </w:p>
    <w:p w14:paraId="2BC0CD5D" w14:textId="5BBD9BB5" w:rsidR="74FE46CB" w:rsidRDefault="27FA1326" w:rsidP="001B65A5">
      <w:pPr>
        <w:pStyle w:val="Prrafodelista"/>
        <w:numPr>
          <w:ilvl w:val="0"/>
          <w:numId w:val="57"/>
        </w:numPr>
        <w:spacing w:line="257" w:lineRule="auto"/>
        <w:jc w:val="both"/>
        <w:rPr>
          <w:rFonts w:ascii="Daytona" w:eastAsia="Daytona" w:hAnsi="Daytona" w:cs="Daytona"/>
        </w:rPr>
      </w:pPr>
      <w:r w:rsidRPr="21F2290F">
        <w:rPr>
          <w:rFonts w:ascii="Daytona" w:eastAsia="Daytona" w:hAnsi="Daytona" w:cs="Daytona"/>
        </w:rPr>
        <w:t xml:space="preserve">Reunión de inspección: el equipo realiza un análisis para recolectar los potenciales defectos previos y descartar falsos positivos. El lector lee el producto de trabajo y los inspectores comparten los defectos encontrados, los cuales son registrados por el anotador. La reunión finaliza con una conclusión acerca de si se acepta o no el producto de trabajo inspeccionado. Finalmente se realiza un informe detallando que se </w:t>
      </w:r>
      <w:r w:rsidR="7EEF5D6D" w:rsidRPr="21F2290F">
        <w:rPr>
          <w:rFonts w:ascii="Daytona" w:eastAsia="Daytona" w:hAnsi="Daytona" w:cs="Daytona"/>
        </w:rPr>
        <w:t>revisó</w:t>
      </w:r>
      <w:r w:rsidRPr="21F2290F">
        <w:rPr>
          <w:rFonts w:ascii="Daytona" w:eastAsia="Daytona" w:hAnsi="Daytona" w:cs="Daytona"/>
        </w:rPr>
        <w:t xml:space="preserve">, por quien, que se descubrió y que se </w:t>
      </w:r>
      <w:r w:rsidR="3D7EA875" w:rsidRPr="21F2290F">
        <w:rPr>
          <w:rFonts w:ascii="Daytona" w:eastAsia="Daytona" w:hAnsi="Daytona" w:cs="Daytona"/>
        </w:rPr>
        <w:t>concluyó</w:t>
      </w:r>
      <w:r w:rsidRPr="21F2290F">
        <w:rPr>
          <w:rFonts w:ascii="Daytona" w:eastAsia="Daytona" w:hAnsi="Daytona" w:cs="Daytona"/>
        </w:rPr>
        <w:t>.</w:t>
      </w:r>
    </w:p>
    <w:p w14:paraId="57B93B3C" w14:textId="25602A84" w:rsidR="74FE46CB" w:rsidRDefault="6E0C092A" w:rsidP="001B65A5">
      <w:pPr>
        <w:pStyle w:val="Prrafodelista"/>
        <w:numPr>
          <w:ilvl w:val="0"/>
          <w:numId w:val="57"/>
        </w:numPr>
        <w:jc w:val="both"/>
        <w:rPr>
          <w:rFonts w:ascii="Daytona" w:eastAsia="Daytona" w:hAnsi="Daytona" w:cs="Daytona"/>
        </w:rPr>
      </w:pPr>
      <w:r w:rsidRPr="21644857">
        <w:rPr>
          <w:rFonts w:ascii="Daytona" w:eastAsia="Daytona" w:hAnsi="Daytona" w:cs="Daytona"/>
        </w:rPr>
        <w:t>Corrección: finalizada la reunión, el autor realiza las correcciones de los defectos encontradas.</w:t>
      </w:r>
    </w:p>
    <w:p w14:paraId="58B4F66B" w14:textId="1574474B" w:rsidR="74FE46CB" w:rsidRDefault="6E0C092A" w:rsidP="001B65A5">
      <w:pPr>
        <w:pStyle w:val="Prrafodelista"/>
        <w:numPr>
          <w:ilvl w:val="0"/>
          <w:numId w:val="57"/>
        </w:numPr>
        <w:spacing w:line="257" w:lineRule="auto"/>
        <w:jc w:val="both"/>
        <w:rPr>
          <w:rFonts w:ascii="Daytona" w:eastAsia="Daytona" w:hAnsi="Daytona" w:cs="Daytona"/>
        </w:rPr>
      </w:pPr>
      <w:r w:rsidRPr="21644857">
        <w:rPr>
          <w:rFonts w:ascii="Daytona" w:eastAsia="Daytona" w:hAnsi="Daytona" w:cs="Daytona"/>
        </w:rPr>
        <w:t xml:space="preserve">Seguimiento: Dependiendo de la gravedad puede existir un proceso de </w:t>
      </w:r>
      <w:proofErr w:type="spellStart"/>
      <w:r w:rsidRPr="21644857">
        <w:rPr>
          <w:rFonts w:ascii="Daytona" w:eastAsia="Daytona" w:hAnsi="Daytona" w:cs="Daytona"/>
        </w:rPr>
        <w:t>re-inspeccion</w:t>
      </w:r>
      <w:proofErr w:type="spellEnd"/>
      <w:r w:rsidRPr="21644857">
        <w:rPr>
          <w:rFonts w:ascii="Daytona" w:eastAsia="Daytona" w:hAnsi="Daytona" w:cs="Daytona"/>
        </w:rPr>
        <w:t xml:space="preserve">. En caso de que los defectos sean graves, se realiza nuevamente una inspección. De lo contrario, si el defecto era muy simple, el autor simplemente lo corrige. Otros defectos que no implican una </w:t>
      </w:r>
      <w:proofErr w:type="spellStart"/>
      <w:r w:rsidRPr="21644857">
        <w:rPr>
          <w:rFonts w:ascii="Daytona" w:eastAsia="Daytona" w:hAnsi="Daytona" w:cs="Daytona"/>
        </w:rPr>
        <w:t>re-inspeccion</w:t>
      </w:r>
      <w:proofErr w:type="spellEnd"/>
      <w:r w:rsidRPr="21644857">
        <w:rPr>
          <w:rFonts w:ascii="Daytona" w:eastAsia="Daytona" w:hAnsi="Daytona" w:cs="Daytona"/>
        </w:rPr>
        <w:t xml:space="preserve">, pueden implicar que el autor se </w:t>
      </w:r>
      <w:proofErr w:type="spellStart"/>
      <w:r w:rsidRPr="21644857">
        <w:rPr>
          <w:rFonts w:ascii="Daytona" w:eastAsia="Daytona" w:hAnsi="Daytona" w:cs="Daytona"/>
        </w:rPr>
        <w:t>reuna</w:t>
      </w:r>
      <w:proofErr w:type="spellEnd"/>
      <w:r w:rsidRPr="21644857">
        <w:rPr>
          <w:rFonts w:ascii="Daytona" w:eastAsia="Daytona" w:hAnsi="Daytona" w:cs="Daytona"/>
        </w:rPr>
        <w:t xml:space="preserve"> con el moderador únicamente para tratar las correcciones realizadas</w:t>
      </w:r>
      <w:r w:rsidR="00C53800">
        <w:rPr>
          <w:rFonts w:ascii="Daytona" w:eastAsia="Daytona" w:hAnsi="Daytona" w:cs="Daytona"/>
        </w:rPr>
        <w:t>.</w:t>
      </w:r>
    </w:p>
    <w:p w14:paraId="723C3493" w14:textId="1EF2C287" w:rsidR="0093200B" w:rsidRDefault="2077D920" w:rsidP="0093200B">
      <w:pPr>
        <w:pStyle w:val="Estilo1"/>
      </w:pPr>
      <w:bookmarkStart w:id="393" w:name="_Toc305358265"/>
      <w:bookmarkStart w:id="394" w:name="_Toc228320907"/>
      <w:bookmarkStart w:id="395" w:name="_Toc770867303"/>
      <w:bookmarkStart w:id="396" w:name="_Toc1953767197"/>
      <w:bookmarkStart w:id="397" w:name="_Toc117866092"/>
      <w:bookmarkStart w:id="398" w:name="_Toc1017334327"/>
      <w:bookmarkStart w:id="399" w:name="_Toc117866364"/>
      <w:r>
        <w:t xml:space="preserve">Filosofía </w:t>
      </w:r>
      <w:r w:rsidR="4E9B3E03">
        <w:t>Lean</w:t>
      </w:r>
      <w:bookmarkEnd w:id="393"/>
      <w:bookmarkEnd w:id="394"/>
      <w:bookmarkEnd w:id="395"/>
      <w:bookmarkEnd w:id="396"/>
      <w:bookmarkEnd w:id="397"/>
      <w:bookmarkEnd w:id="398"/>
      <w:bookmarkEnd w:id="399"/>
    </w:p>
    <w:p w14:paraId="639757FD" w14:textId="59672DEF" w:rsidR="00A81224" w:rsidRPr="00BC681C" w:rsidRDefault="00A81224" w:rsidP="00A81224">
      <w:pPr>
        <w:rPr>
          <w:rFonts w:ascii="Daytona" w:hAnsi="Daytona"/>
        </w:rPr>
      </w:pPr>
      <w:r w:rsidRPr="00BC681C">
        <w:rPr>
          <w:rFonts w:ascii="Daytona" w:hAnsi="Daytona"/>
        </w:rPr>
        <w:t xml:space="preserve">¡Espero que les sirva! </w:t>
      </w:r>
      <w:r w:rsidRPr="00BC681C">
        <w:rPr>
          <mc:AlternateContent>
            <mc:Choice Requires="w16se">
              <w:rFonts w:ascii="Daytona" w:hAnsi="Dayton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EF42928" w14:textId="73FA4789" w:rsidR="00A81224" w:rsidRPr="00BC681C" w:rsidRDefault="00A81224" w:rsidP="00A81224">
      <w:pPr>
        <w:rPr>
          <w:rFonts w:ascii="Daytona" w:hAnsi="Daytona"/>
        </w:rPr>
      </w:pPr>
      <w:r w:rsidRPr="00BC681C">
        <w:rPr>
          <w:rFonts w:ascii="Daytona" w:hAnsi="Daytona"/>
        </w:rPr>
        <w:t xml:space="preserve">Es una filosofía basada en siete principios. Para la aplicación de esta filosofía, se requiere un cambio de cultura y hábitos organizacionales que permite una mejora del rendimiento </w:t>
      </w:r>
      <w:r w:rsidRPr="00BC681C">
        <w:rPr>
          <w:rFonts w:ascii="Daytona" w:hAnsi="Daytona"/>
        </w:rPr>
        <w:lastRenderedPageBreak/>
        <w:t>significativo y sostenible. Es importante la correcta conversión de estos principios en prácticas adecuadas al dominio en que se aplica.</w:t>
      </w:r>
    </w:p>
    <w:p w14:paraId="67DBA0AC" w14:textId="09867B8F" w:rsidR="00A81224" w:rsidRPr="00BC681C" w:rsidRDefault="00A81224" w:rsidP="00A81224">
      <w:pPr>
        <w:rPr>
          <w:rFonts w:ascii="Daytona" w:hAnsi="Daytona"/>
          <w:b/>
          <w:bCs/>
        </w:rPr>
      </w:pPr>
      <w:r w:rsidRPr="21F2290F">
        <w:rPr>
          <w:rFonts w:ascii="Daytona" w:hAnsi="Daytona"/>
          <w:b/>
          <w:bCs/>
        </w:rPr>
        <w:t>Eliminar desperdicio</w:t>
      </w:r>
      <w:r w:rsidRPr="00BC681C">
        <w:rPr>
          <w:rFonts w:ascii="Daytona" w:hAnsi="Daytona"/>
        </w:rPr>
        <w:t>: Se denomina desperdicio a todo aquello que no agrega valor al producto, siendo el valor definido por el cliente. Entonces sólo se hará lo que el cliente quiere en su momento. En términos de proceso, se consideran actividades desperdicio a las que no agregan o contribuyen valor dentro del mismo proceso</w:t>
      </w:r>
      <w:r w:rsidR="7920ABCB" w:rsidRPr="21F2290F">
        <w:rPr>
          <w:rFonts w:ascii="Daytona" w:hAnsi="Daytona"/>
        </w:rPr>
        <w:t>. El proceso debe ser eficiente y sumar valor en todos sus pasos (el proceso se puede mejorar de manera continua).</w:t>
      </w:r>
    </w:p>
    <w:p w14:paraId="6FAFC8B6" w14:textId="6FB0B6B9" w:rsidR="00A81224" w:rsidRPr="00BC681C" w:rsidRDefault="00A81224" w:rsidP="00A81224">
      <w:pPr>
        <w:rPr>
          <w:rFonts w:ascii="Daytona" w:hAnsi="Daytona" w:cs="Times New Roman"/>
          <w:sz w:val="24"/>
          <w:szCs w:val="24"/>
        </w:rPr>
      </w:pPr>
      <w:r w:rsidRPr="00BC681C">
        <w:rPr>
          <w:rFonts w:ascii="Daytona" w:hAnsi="Daytona"/>
        </w:rPr>
        <w:t xml:space="preserve">Se considera </w:t>
      </w:r>
      <w:r w:rsidR="3086DFBD" w:rsidRPr="2DAD13E0">
        <w:rPr>
          <w:rFonts w:ascii="Daytona" w:hAnsi="Daytona"/>
        </w:rPr>
        <w:t>desperdicio</w:t>
      </w:r>
      <w:r w:rsidRPr="00BC681C">
        <w:rPr>
          <w:rFonts w:ascii="Daytona" w:hAnsi="Daytona"/>
        </w:rPr>
        <w:t xml:space="preserve"> implementar funcionalidades de más, </w:t>
      </w:r>
      <w:proofErr w:type="spellStart"/>
      <w:r w:rsidRPr="00BC681C">
        <w:rPr>
          <w:rFonts w:ascii="Daytona" w:hAnsi="Daytona"/>
        </w:rPr>
        <w:t>user</w:t>
      </w:r>
      <w:proofErr w:type="spellEnd"/>
      <w:r w:rsidRPr="00BC681C">
        <w:rPr>
          <w:rFonts w:ascii="Daytona" w:hAnsi="Daytona"/>
        </w:rPr>
        <w:t xml:space="preserve"> </w:t>
      </w:r>
      <w:proofErr w:type="spellStart"/>
      <w:r w:rsidRPr="00BC681C">
        <w:rPr>
          <w:rFonts w:ascii="Daytona" w:hAnsi="Daytona"/>
        </w:rPr>
        <w:t>stories</w:t>
      </w:r>
      <w:proofErr w:type="spellEnd"/>
      <w:r w:rsidRPr="00BC681C">
        <w:rPr>
          <w:rFonts w:ascii="Daytona" w:hAnsi="Daytona"/>
        </w:rPr>
        <w:t xml:space="preserve"> no terminadas, tomar especificaciones que no se consuman, etc.</w:t>
      </w:r>
    </w:p>
    <w:p w14:paraId="4BB34308" w14:textId="03FE7895" w:rsidR="1BE46A4A" w:rsidRDefault="1BE46A4A" w:rsidP="21F2290F">
      <w:pPr>
        <w:rPr>
          <w:rFonts w:ascii="Daytona" w:hAnsi="Daytona"/>
        </w:rPr>
      </w:pPr>
      <w:r w:rsidRPr="21F2290F">
        <w:rPr>
          <w:rFonts w:ascii="Daytona" w:hAnsi="Daytona"/>
        </w:rPr>
        <w:t>Su objetivo es evitar retrabajo o que las cosas se pongan viejas antes de terminarlas.</w:t>
      </w:r>
      <w:r w:rsidR="7FBEAE0C" w:rsidRPr="21F2290F">
        <w:rPr>
          <w:rFonts w:ascii="Daytona" w:hAnsi="Daytona"/>
        </w:rPr>
        <w:t xml:space="preserve"> Se debe adaptar los gastos de producción de Lean al </w:t>
      </w:r>
      <w:proofErr w:type="spellStart"/>
      <w:r w:rsidR="7FBEAE0C" w:rsidRPr="21F2290F">
        <w:rPr>
          <w:rFonts w:ascii="Daytona" w:hAnsi="Daytona"/>
        </w:rPr>
        <w:t>sw</w:t>
      </w:r>
      <w:proofErr w:type="spellEnd"/>
      <w:r w:rsidR="7FBEAE0C" w:rsidRPr="21F2290F">
        <w:rPr>
          <w:rFonts w:ascii="Daytona" w:hAnsi="Daytona"/>
        </w:rPr>
        <w:t>: implica no producir en exceso, no hacer funcionalidades de más o especificaciones anticipadas</w:t>
      </w:r>
      <w:r w:rsidR="78A51DA7" w:rsidRPr="21F2290F">
        <w:rPr>
          <w:rFonts w:ascii="Daytona" w:hAnsi="Daytona"/>
        </w:rPr>
        <w:t xml:space="preserve"> (up </w:t>
      </w:r>
      <w:proofErr w:type="spellStart"/>
      <w:r w:rsidR="78A51DA7" w:rsidRPr="21F2290F">
        <w:rPr>
          <w:rFonts w:ascii="Daytona" w:hAnsi="Daytona"/>
        </w:rPr>
        <w:t>front</w:t>
      </w:r>
      <w:proofErr w:type="spellEnd"/>
      <w:r w:rsidR="78A51DA7" w:rsidRPr="21F2290F">
        <w:rPr>
          <w:rFonts w:ascii="Daytona" w:hAnsi="Daytona"/>
        </w:rPr>
        <w:t xml:space="preserve"> </w:t>
      </w:r>
      <w:proofErr w:type="spellStart"/>
      <w:r w:rsidR="78A51DA7" w:rsidRPr="21F2290F">
        <w:rPr>
          <w:rFonts w:ascii="Daytona" w:hAnsi="Daytona"/>
        </w:rPr>
        <w:t>specification</w:t>
      </w:r>
      <w:proofErr w:type="spellEnd"/>
      <w:r w:rsidR="78A51DA7" w:rsidRPr="21F2290F">
        <w:rPr>
          <w:rFonts w:ascii="Daytona" w:hAnsi="Daytona"/>
        </w:rPr>
        <w:t>)</w:t>
      </w:r>
      <w:r w:rsidR="7FBEAE0C" w:rsidRPr="21F2290F">
        <w:rPr>
          <w:rFonts w:ascii="Daytona" w:hAnsi="Daytona"/>
        </w:rPr>
        <w:t xml:space="preserve"> que al momento de usarlas no sirven</w:t>
      </w:r>
      <w:r w:rsidR="35C3C901" w:rsidRPr="21F2290F">
        <w:rPr>
          <w:rFonts w:ascii="Daytona" w:hAnsi="Daytona"/>
        </w:rPr>
        <w:t>.</w:t>
      </w:r>
    </w:p>
    <w:p w14:paraId="238B28F3" w14:textId="39CC925F" w:rsidR="00A81224" w:rsidRPr="00BC681C" w:rsidRDefault="00A81224" w:rsidP="00A81224">
      <w:pPr>
        <w:rPr>
          <w:rFonts w:ascii="Daytona" w:hAnsi="Daytona"/>
          <w:b/>
        </w:rPr>
      </w:pPr>
      <w:r w:rsidRPr="00BC681C">
        <w:rPr>
          <w:rFonts w:ascii="Daytona" w:hAnsi="Daytona"/>
          <w:b/>
        </w:rPr>
        <w:t>Amplificar el aprendizaje</w:t>
      </w:r>
      <w:r w:rsidRPr="00BC681C">
        <w:rPr>
          <w:rFonts w:ascii="Daytona" w:hAnsi="Daytona"/>
        </w:rPr>
        <w:t>: Consiste en crear y mantener una cultura de mejoramiento continuo y solución de problemas. Como también la mejora y el conocimiento en el equipo. El conocimiento se obtiene del proceso de desarrollo que constantemente se analizan los resultados y se va cambiando para obtener aún mejores productos.</w:t>
      </w:r>
      <w:r w:rsidR="0EFBC35A" w:rsidRPr="79D62543">
        <w:rPr>
          <w:rFonts w:ascii="Daytona" w:hAnsi="Daytona"/>
        </w:rPr>
        <w:t xml:space="preserve"> Darle fortaleza al aprendizaje colectivo.</w:t>
      </w:r>
    </w:p>
    <w:p w14:paraId="2CAEABAD" w14:textId="7748E0FC" w:rsidR="00A81224" w:rsidRPr="00BC681C" w:rsidRDefault="00A81224" w:rsidP="00A81224">
      <w:pPr>
        <w:rPr>
          <w:rFonts w:ascii="Daytona" w:hAnsi="Daytona"/>
        </w:rPr>
      </w:pPr>
      <w:r w:rsidRPr="00BC681C">
        <w:rPr>
          <w:rFonts w:ascii="Daytona" w:hAnsi="Daytona"/>
          <w:b/>
        </w:rPr>
        <w:t>Embeber integridad conceptual</w:t>
      </w:r>
      <w:r w:rsidRPr="00BC681C">
        <w:rPr>
          <w:rFonts w:ascii="Daytona" w:hAnsi="Daytona"/>
        </w:rPr>
        <w:t>: La integridad conceptual indica que todos los componentes y conceptos del sistema son cohesivos y trabajan en armonía en conjunto. Además, debe mantener su utilidad a lo largo del tiempo. Es decir que</w:t>
      </w:r>
      <w:r w:rsidR="20A2BE7D" w:rsidRPr="3A1EE50C">
        <w:rPr>
          <w:rFonts w:ascii="Daytona" w:hAnsi="Daytona"/>
        </w:rPr>
        <w:t>,</w:t>
      </w:r>
      <w:r w:rsidRPr="00BC681C">
        <w:rPr>
          <w:rFonts w:ascii="Daytona" w:hAnsi="Daytona"/>
        </w:rPr>
        <w:t xml:space="preserve"> a lo largo del tiempo, se irá adaptando. Un software con integridad tiene una arquitectura coherente, tiene buena usabilidad, es mantenible, adaptable y extensible</w:t>
      </w:r>
      <w:r w:rsidR="63066F32" w:rsidRPr="79D62543">
        <w:rPr>
          <w:rFonts w:ascii="Daytona" w:hAnsi="Daytona"/>
        </w:rPr>
        <w:t>, y simple.</w:t>
      </w:r>
    </w:p>
    <w:p w14:paraId="43FCC492" w14:textId="77777777" w:rsidR="00A81224" w:rsidRPr="00BC681C" w:rsidRDefault="00A81224" w:rsidP="00A81224">
      <w:pPr>
        <w:rPr>
          <w:rFonts w:ascii="Daytona" w:hAnsi="Daytona" w:cs="Times New Roman"/>
          <w:sz w:val="24"/>
          <w:szCs w:val="24"/>
        </w:rPr>
      </w:pPr>
      <w:r w:rsidRPr="00BC681C">
        <w:rPr>
          <w:rFonts w:ascii="Daytona" w:hAnsi="Daytona"/>
        </w:rPr>
        <w:t>El objetivo es construir con calidad desde el principio y no probar después.</w:t>
      </w:r>
    </w:p>
    <w:p w14:paraId="530DDBC5" w14:textId="77777777" w:rsidR="00A81224" w:rsidRPr="00BC681C" w:rsidRDefault="00A81224" w:rsidP="00A81224">
      <w:pPr>
        <w:rPr>
          <w:rFonts w:ascii="Daytona" w:hAnsi="Daytona"/>
        </w:rPr>
      </w:pPr>
      <w:r w:rsidRPr="00BC681C">
        <w:rPr>
          <w:rFonts w:ascii="Daytona" w:hAnsi="Daytona"/>
        </w:rPr>
        <w:t>Se relaciona con el principio de atención continua a la excelencia técnica de la filosofía ágil.</w:t>
      </w:r>
    </w:p>
    <w:p w14:paraId="55B50063" w14:textId="77777777" w:rsidR="00A81224" w:rsidRPr="00BC681C" w:rsidRDefault="00A81224" w:rsidP="00A81224">
      <w:pPr>
        <w:rPr>
          <w:rFonts w:ascii="Daytona" w:hAnsi="Daytona"/>
          <w:b/>
        </w:rPr>
      </w:pPr>
      <w:r w:rsidRPr="00BC681C">
        <w:rPr>
          <w:rFonts w:ascii="Daytona" w:hAnsi="Daytona"/>
          <w:b/>
        </w:rPr>
        <w:t>Diferir compromisos</w:t>
      </w:r>
      <w:r w:rsidRPr="00BC681C">
        <w:rPr>
          <w:rFonts w:ascii="Daytona" w:hAnsi="Daytona"/>
        </w:rPr>
        <w:t xml:space="preserve">: Las prácticas de desarrollo cuya toma de decisiones se dejan a último momento son eficientes en dominios donde hay incertidumbre. Es exitosa porque se dispondrá de mayor información y se basará en hechos concretos. Igualmente, no significa que todas las decisiones deben diferirse, las irreversibles por lo general </w:t>
      </w:r>
      <w:proofErr w:type="spellStart"/>
      <w:r w:rsidRPr="00BC681C">
        <w:rPr>
          <w:rFonts w:ascii="Daytona" w:hAnsi="Daytona"/>
        </w:rPr>
        <w:t>si</w:t>
      </w:r>
      <w:proofErr w:type="spellEnd"/>
      <w:r w:rsidRPr="00BC681C">
        <w:rPr>
          <w:rFonts w:ascii="Daytona" w:hAnsi="Daytona"/>
        </w:rPr>
        <w:t>.</w:t>
      </w:r>
    </w:p>
    <w:p w14:paraId="1BDCBE6B" w14:textId="77777777" w:rsidR="00A81224" w:rsidRPr="00BC681C" w:rsidRDefault="00A81224" w:rsidP="00A81224">
      <w:pPr>
        <w:rPr>
          <w:rFonts w:ascii="Daytona" w:hAnsi="Daytona" w:cs="Times New Roman"/>
          <w:sz w:val="24"/>
          <w:szCs w:val="24"/>
        </w:rPr>
      </w:pPr>
      <w:r w:rsidRPr="00BC681C">
        <w:rPr>
          <w:rFonts w:ascii="Daytona" w:hAnsi="Daytona"/>
        </w:rPr>
        <w:t>Por ejemplo, el backlog nunca estará completo ya que se toman requerimientos a medida que se necesitan.</w:t>
      </w:r>
    </w:p>
    <w:p w14:paraId="39E82089" w14:textId="572551E7" w:rsidR="01D53760" w:rsidRDefault="01D53760" w:rsidP="79D62543">
      <w:pPr>
        <w:rPr>
          <w:rFonts w:ascii="Daytona" w:hAnsi="Daytona"/>
        </w:rPr>
      </w:pPr>
      <w:r w:rsidRPr="79D62543">
        <w:rPr>
          <w:rFonts w:ascii="Daytona" w:hAnsi="Daytona"/>
        </w:rPr>
        <w:t>Capacidad de diferir los compromisos hasta el último momento responsable... Refiere a: si todavía no tengo la información que necesito, no actúo... hasta que la tenga.</w:t>
      </w:r>
    </w:p>
    <w:p w14:paraId="7E81CA49" w14:textId="77777777" w:rsidR="00A81224" w:rsidRPr="00BC681C" w:rsidRDefault="00A81224" w:rsidP="00A81224">
      <w:pPr>
        <w:rPr>
          <w:rFonts w:ascii="Daytona" w:hAnsi="Daytona"/>
          <w:b/>
        </w:rPr>
      </w:pPr>
      <w:r w:rsidRPr="00BC681C">
        <w:rPr>
          <w:rFonts w:ascii="Daytona" w:hAnsi="Daytona"/>
          <w:b/>
        </w:rPr>
        <w:t>Dar poder al equipo</w:t>
      </w:r>
      <w:r w:rsidRPr="00BC681C">
        <w:rPr>
          <w:rFonts w:ascii="Daytona" w:hAnsi="Daytona"/>
        </w:rPr>
        <w:t xml:space="preserve">: Las personas que componen el equipo son las que más entienden los aspectos técnicos del producto, por lo que deben ser parte del equipo de toma de decisiones, </w:t>
      </w:r>
      <w:r w:rsidRPr="00BC681C">
        <w:rPr>
          <w:rFonts w:ascii="Daytona" w:hAnsi="Daytona"/>
        </w:rPr>
        <w:lastRenderedPageBreak/>
        <w:t>junto con un líder. Esto asegura que se tomen mejores decisiones técnicas y las del proceso, en contra de que otros tomen decisiones por ellos.</w:t>
      </w:r>
    </w:p>
    <w:p w14:paraId="543A544B" w14:textId="77777777" w:rsidR="00A81224" w:rsidRPr="00BC681C" w:rsidRDefault="00A81224" w:rsidP="00A81224">
      <w:pPr>
        <w:rPr>
          <w:rFonts w:ascii="Daytona" w:hAnsi="Daytona" w:cs="Times New Roman"/>
          <w:sz w:val="24"/>
          <w:szCs w:val="24"/>
        </w:rPr>
      </w:pPr>
      <w:r w:rsidRPr="00BC681C">
        <w:rPr>
          <w:rFonts w:ascii="Daytona" w:hAnsi="Daytona"/>
        </w:rPr>
        <w:t>Son responsables de su propio éxito, la organización asume y respeta el equipo como un conjunto de profesionales que saben aprender y mejorar su proceso. Le deberá brindar todas las herramientas y equipamiento necesario para que hagan su trabajo bien.</w:t>
      </w:r>
    </w:p>
    <w:p w14:paraId="5CC0B229" w14:textId="77777777" w:rsidR="00A81224" w:rsidRPr="00BC681C" w:rsidRDefault="00A81224" w:rsidP="00A81224">
      <w:pPr>
        <w:rPr>
          <w:rFonts w:ascii="Daytona" w:hAnsi="Daytona"/>
        </w:rPr>
      </w:pPr>
      <w:r w:rsidRPr="00BC681C">
        <w:rPr>
          <w:rFonts w:ascii="Daytona" w:hAnsi="Daytona"/>
        </w:rPr>
        <w:t xml:space="preserve">Además, se propone el mecanismo </w:t>
      </w:r>
      <w:proofErr w:type="spellStart"/>
      <w:r w:rsidRPr="00BC681C">
        <w:rPr>
          <w:rFonts w:ascii="Daytona" w:hAnsi="Daytona"/>
          <w:b/>
        </w:rPr>
        <w:t>pull</w:t>
      </w:r>
      <w:proofErr w:type="spellEnd"/>
      <w:r w:rsidRPr="00BC681C">
        <w:rPr>
          <w:rFonts w:ascii="Daytona" w:hAnsi="Daytona"/>
        </w:rPr>
        <w:t>, para que cada persona del equipo elija y traiga la tarea a su etapa para realizarla.</w:t>
      </w:r>
    </w:p>
    <w:p w14:paraId="677FC4D4" w14:textId="77777777" w:rsidR="00A81224" w:rsidRPr="00BC681C" w:rsidRDefault="00A81224" w:rsidP="00A81224">
      <w:pPr>
        <w:rPr>
          <w:rFonts w:ascii="Daytona" w:hAnsi="Daytona"/>
        </w:rPr>
      </w:pPr>
      <w:r w:rsidRPr="00BC681C">
        <w:rPr>
          <w:rFonts w:ascii="Daytona" w:hAnsi="Daytona"/>
        </w:rPr>
        <w:t>En la filosofía ágil, se refiere al principio de que los mejores diseños surgen de equipos autoorganizados.</w:t>
      </w:r>
    </w:p>
    <w:p w14:paraId="2BAEF579" w14:textId="77777777" w:rsidR="00A81224" w:rsidRPr="00BC681C" w:rsidRDefault="00A81224" w:rsidP="00A81224">
      <w:pPr>
        <w:rPr>
          <w:rFonts w:ascii="Daytona" w:hAnsi="Daytona"/>
          <w:b/>
        </w:rPr>
      </w:pPr>
      <w:r w:rsidRPr="00BC681C">
        <w:rPr>
          <w:rFonts w:ascii="Daytona" w:hAnsi="Daytona"/>
          <w:b/>
        </w:rPr>
        <w:t>Mirar el todo</w:t>
      </w:r>
      <w:r w:rsidRPr="00BC681C">
        <w:rPr>
          <w:rFonts w:ascii="Daytona" w:hAnsi="Daytona"/>
        </w:rPr>
        <w:t>: Siendo el concepto de sistema como la sinergia de sus partes, o más bien, el sistema es más que la simple suma de sus partes, en base a su interacción. Es entonces la capacidad del mismo cumplir con su objetivo depende de lo bien que funcionan juntos sus componentes.</w:t>
      </w:r>
    </w:p>
    <w:p w14:paraId="720BF17B" w14:textId="4632A90D" w:rsidR="00A81224" w:rsidRPr="00BC681C" w:rsidRDefault="00A81224" w:rsidP="00A81224">
      <w:pPr>
        <w:rPr>
          <w:rFonts w:ascii="Daytona" w:hAnsi="Daytona" w:cs="Times New Roman"/>
          <w:sz w:val="24"/>
          <w:szCs w:val="24"/>
        </w:rPr>
      </w:pPr>
      <w:r w:rsidRPr="00BC681C">
        <w:rPr>
          <w:rFonts w:ascii="Daytona" w:hAnsi="Daytona"/>
        </w:rPr>
        <w:t>Es tener una visión holística respecto al sistema en su conjunto.</w:t>
      </w:r>
      <w:r>
        <w:tab/>
      </w:r>
    </w:p>
    <w:p w14:paraId="4F3BE34F" w14:textId="77777777" w:rsidR="00A81224" w:rsidRPr="00BC681C" w:rsidRDefault="00A81224" w:rsidP="00A81224">
      <w:pPr>
        <w:rPr>
          <w:rFonts w:ascii="Daytona" w:hAnsi="Daytona"/>
          <w:b/>
        </w:rPr>
      </w:pPr>
      <w:r w:rsidRPr="00BC681C">
        <w:rPr>
          <w:rFonts w:ascii="Daytona" w:hAnsi="Daytona"/>
          <w:b/>
        </w:rPr>
        <w:t>Entregar lo más rápido posible</w:t>
      </w:r>
      <w:r w:rsidRPr="00BC681C">
        <w:rPr>
          <w:rFonts w:ascii="Daytona" w:hAnsi="Daytona"/>
        </w:rPr>
        <w:t>: El ciclo de descubrimiento es crítico para el aprendizaje. Y cuanto más cortos sean los ciclos, mayor aprendizaje se tendrá, la satisfacción al cliente será mayor porque obtendrá lo que necesita lo más rápido posible. Como resultado, acotar el flujo de valor lo más posible es fundamental para eliminar desperdicio.</w:t>
      </w:r>
    </w:p>
    <w:p w14:paraId="525ABFF0" w14:textId="3316279C" w:rsidR="0093200B" w:rsidRDefault="00A81224" w:rsidP="0093200B">
      <w:pPr>
        <w:rPr>
          <w:rFonts w:ascii="Daytona" w:hAnsi="Daytona"/>
        </w:rPr>
      </w:pPr>
      <w:r w:rsidRPr="00BC681C">
        <w:rPr>
          <w:rFonts w:ascii="Daytona" w:hAnsi="Daytona"/>
        </w:rPr>
        <w:t>Se relaciona con el principio ágil de entrega frecuente.</w:t>
      </w:r>
    </w:p>
    <w:p w14:paraId="6E0ADDC7" w14:textId="0798E34B" w:rsidR="48F2CD06" w:rsidRDefault="1F1359ED" w:rsidP="79D62543">
      <w:pPr>
        <w:rPr>
          <w:rFonts w:ascii="Daytona" w:hAnsi="Daytona"/>
          <w:lang w:val="es-ES" w:eastAsia="es-ES"/>
        </w:rPr>
      </w:pPr>
      <w:r w:rsidRPr="5C9F686C">
        <w:rPr>
          <w:rFonts w:ascii="Daytona" w:hAnsi="Daytona"/>
          <w:b/>
          <w:bCs/>
          <w:lang w:val="es-ES" w:eastAsia="es-ES"/>
        </w:rPr>
        <w:t>¿</w:t>
      </w:r>
      <w:r w:rsidR="48F2CD06" w:rsidRPr="79D62543">
        <w:rPr>
          <w:rFonts w:ascii="Daytona" w:hAnsi="Daytona"/>
          <w:b/>
          <w:bCs/>
          <w:lang w:val="es-ES" w:eastAsia="es-ES"/>
        </w:rPr>
        <w:t>Cuáles son los desperdicios en Lean?</w:t>
      </w:r>
    </w:p>
    <w:p w14:paraId="0FB464ED" w14:textId="55D1E5C1" w:rsidR="48F2CD06" w:rsidRDefault="24400330" w:rsidP="001B65A5">
      <w:pPr>
        <w:pStyle w:val="Prrafodelista"/>
        <w:numPr>
          <w:ilvl w:val="0"/>
          <w:numId w:val="53"/>
        </w:numPr>
        <w:rPr>
          <w:rFonts w:ascii="Daytona" w:hAnsi="Daytona"/>
          <w:b/>
          <w:bCs/>
          <w:lang w:val="es-ES" w:eastAsia="es-ES"/>
        </w:rPr>
      </w:pPr>
      <w:r w:rsidRPr="21F2290F">
        <w:rPr>
          <w:rFonts w:ascii="Daytona" w:hAnsi="Daytona"/>
          <w:b/>
          <w:bCs/>
          <w:lang w:val="es-ES" w:eastAsia="es-ES"/>
        </w:rPr>
        <w:t>Producción en exceso</w:t>
      </w:r>
      <w:r w:rsidR="05EBF84C" w:rsidRPr="21F2290F">
        <w:rPr>
          <w:rFonts w:ascii="Daytona" w:hAnsi="Daytona"/>
          <w:b/>
          <w:bCs/>
          <w:lang w:val="es-ES" w:eastAsia="es-ES"/>
        </w:rPr>
        <w:t xml:space="preserve"> (Características extra): </w:t>
      </w:r>
      <w:r w:rsidR="05EBF84C" w:rsidRPr="21F2290F">
        <w:rPr>
          <w:rFonts w:ascii="Daytona" w:eastAsia="Daytona" w:hAnsi="Daytona" w:cs="Daytona"/>
          <w:lang w:val="es"/>
        </w:rPr>
        <w:t xml:space="preserve">No sólo tiene que ver con las funcionalidades que se desarrollan de más, sino también con </w:t>
      </w:r>
      <w:r w:rsidR="05EBF84C" w:rsidRPr="21F2290F">
        <w:rPr>
          <w:rFonts w:ascii="Daytona" w:eastAsia="Daytona" w:hAnsi="Daytona" w:cs="Daytona"/>
          <w:u w:val="single"/>
          <w:lang w:val="es"/>
        </w:rPr>
        <w:t xml:space="preserve">up </w:t>
      </w:r>
      <w:proofErr w:type="spellStart"/>
      <w:r w:rsidR="05EBF84C" w:rsidRPr="21F2290F">
        <w:rPr>
          <w:rFonts w:ascii="Daytona" w:eastAsia="Daytona" w:hAnsi="Daytona" w:cs="Daytona"/>
          <w:u w:val="single"/>
          <w:lang w:val="es"/>
        </w:rPr>
        <w:t>front</w:t>
      </w:r>
      <w:proofErr w:type="spellEnd"/>
      <w:r w:rsidR="05EBF84C" w:rsidRPr="21F2290F">
        <w:rPr>
          <w:rFonts w:ascii="Daytona" w:eastAsia="Daytona" w:hAnsi="Daytona" w:cs="Daytona"/>
          <w:u w:val="single"/>
          <w:lang w:val="es"/>
        </w:rPr>
        <w:t xml:space="preserve"> </w:t>
      </w:r>
      <w:proofErr w:type="spellStart"/>
      <w:r w:rsidR="05EBF84C" w:rsidRPr="21F2290F">
        <w:rPr>
          <w:rFonts w:ascii="Daytona" w:eastAsia="Daytona" w:hAnsi="Daytona" w:cs="Daytona"/>
          <w:u w:val="single"/>
          <w:lang w:val="es"/>
        </w:rPr>
        <w:t>specification</w:t>
      </w:r>
      <w:proofErr w:type="spellEnd"/>
      <w:r w:rsidR="05EBF84C" w:rsidRPr="21F2290F">
        <w:rPr>
          <w:rFonts w:ascii="Daytona" w:eastAsia="Daytona" w:hAnsi="Daytona" w:cs="Daytona"/>
          <w:lang w:val="es"/>
        </w:rPr>
        <w:t xml:space="preserve"> (especificar anticipadamente), porque cuando se intenta satisfacer esos requerimientos en etapas posteriores de implementación, la información está obsoleta, incompleta o errónea, debido a que cuando se especificó el requerimiento había incertidumbre o falta de información. Esto se relaciona con el principio lean 4 (diferir compromisos hasta el último momento </w:t>
      </w:r>
      <w:r w:rsidR="05EBF84C" w:rsidRPr="21F2290F">
        <w:rPr>
          <w:rFonts w:ascii="Daytona" w:eastAsia="Daytona" w:hAnsi="Daytona" w:cs="Daytona"/>
          <w:u w:val="single"/>
          <w:lang w:val="es"/>
        </w:rPr>
        <w:t>responsable</w:t>
      </w:r>
      <w:r w:rsidR="05EBF84C" w:rsidRPr="21F2290F">
        <w:rPr>
          <w:rFonts w:ascii="Daytona" w:eastAsia="Daytona" w:hAnsi="Daytona" w:cs="Daytona"/>
          <w:lang w:val="es"/>
        </w:rPr>
        <w:t>).</w:t>
      </w:r>
    </w:p>
    <w:p w14:paraId="2CA6FDC4" w14:textId="19899F65" w:rsidR="48F2CD06" w:rsidRDefault="24400330" w:rsidP="001B65A5">
      <w:pPr>
        <w:pStyle w:val="Prrafodelista"/>
        <w:numPr>
          <w:ilvl w:val="0"/>
          <w:numId w:val="53"/>
        </w:numPr>
        <w:rPr>
          <w:rFonts w:ascii="Daytona" w:hAnsi="Daytona"/>
          <w:b/>
          <w:bCs/>
          <w:lang w:val="es-ES" w:eastAsia="es-ES"/>
        </w:rPr>
      </w:pPr>
      <w:r w:rsidRPr="21F2290F">
        <w:rPr>
          <w:rFonts w:ascii="Daytona" w:hAnsi="Daytona"/>
          <w:b/>
          <w:bCs/>
          <w:lang w:val="es-ES" w:eastAsia="es-ES"/>
        </w:rPr>
        <w:t>Stock</w:t>
      </w:r>
      <w:r w:rsidR="4DFC237E" w:rsidRPr="21F2290F">
        <w:rPr>
          <w:rFonts w:ascii="Daytona" w:hAnsi="Daytona"/>
          <w:b/>
          <w:bCs/>
          <w:lang w:val="es-ES" w:eastAsia="es-ES"/>
        </w:rPr>
        <w:t xml:space="preserve"> (Trabajo a medias)</w:t>
      </w:r>
      <w:r w:rsidR="44708ED3" w:rsidRPr="21F2290F">
        <w:rPr>
          <w:rFonts w:ascii="Daytona" w:hAnsi="Daytona"/>
          <w:b/>
          <w:bCs/>
          <w:lang w:val="es-ES" w:eastAsia="es-ES"/>
        </w:rPr>
        <w:t xml:space="preserve">: </w:t>
      </w:r>
      <w:r w:rsidR="44708ED3" w:rsidRPr="21F2290F">
        <w:rPr>
          <w:rFonts w:ascii="Daytona" w:hAnsi="Daytona"/>
          <w:lang w:val="es-ES" w:eastAsia="es-ES"/>
        </w:rPr>
        <w:t>por eso en agile se usa gestión binaria. Evitar el 90% hecho, 90% faltante, etc.</w:t>
      </w:r>
    </w:p>
    <w:p w14:paraId="7F7C1D38" w14:textId="450C6E82" w:rsidR="48F2CD06" w:rsidRDefault="24400330" w:rsidP="001B65A5">
      <w:pPr>
        <w:pStyle w:val="Prrafodelista"/>
        <w:numPr>
          <w:ilvl w:val="0"/>
          <w:numId w:val="53"/>
        </w:numPr>
        <w:rPr>
          <w:rFonts w:ascii="Daytona" w:hAnsi="Daytona"/>
          <w:b/>
          <w:bCs/>
          <w:lang w:val="es-ES" w:eastAsia="es-ES"/>
        </w:rPr>
      </w:pPr>
      <w:r w:rsidRPr="21F2290F">
        <w:rPr>
          <w:rFonts w:ascii="Daytona" w:hAnsi="Daytona"/>
          <w:b/>
          <w:bCs/>
          <w:lang w:val="es-ES" w:eastAsia="es-ES"/>
        </w:rPr>
        <w:t>Pasos extra en el proceso</w:t>
      </w:r>
      <w:r w:rsidR="4D105910" w:rsidRPr="21F2290F">
        <w:rPr>
          <w:rFonts w:ascii="Daytona" w:hAnsi="Daytona"/>
          <w:b/>
          <w:bCs/>
          <w:lang w:val="es-ES" w:eastAsia="es-ES"/>
        </w:rPr>
        <w:t xml:space="preserve">: </w:t>
      </w:r>
      <w:r w:rsidR="4D105910" w:rsidRPr="21F2290F">
        <w:rPr>
          <w:rFonts w:ascii="Daytona" w:hAnsi="Daytona"/>
          <w:lang w:val="es-ES" w:eastAsia="es-ES"/>
        </w:rPr>
        <w:t>pasos que no agregan valor al producto.</w:t>
      </w:r>
    </w:p>
    <w:p w14:paraId="66811459" w14:textId="2E721D2D" w:rsidR="48F2CD06" w:rsidRDefault="00D93B16" w:rsidP="001B65A5">
      <w:pPr>
        <w:pStyle w:val="Prrafodelista"/>
        <w:numPr>
          <w:ilvl w:val="0"/>
          <w:numId w:val="53"/>
        </w:numPr>
        <w:rPr>
          <w:rFonts w:ascii="Daytona" w:hAnsi="Daytona"/>
          <w:b/>
          <w:bCs/>
          <w:lang w:val="es-ES" w:eastAsia="es-ES"/>
        </w:rPr>
      </w:pPr>
      <w:r>
        <w:rPr>
          <w:rFonts w:ascii="Daytona" w:hAnsi="Daytona"/>
          <w:b/>
          <w:bCs/>
          <w:lang w:val="es-ES" w:eastAsia="es-ES"/>
        </w:rPr>
        <w:t>B</w:t>
      </w:r>
      <w:r w:rsidRPr="79D62543">
        <w:rPr>
          <w:rFonts w:ascii="Daytona" w:hAnsi="Daytona"/>
          <w:b/>
          <w:bCs/>
          <w:lang w:val="es-ES" w:eastAsia="es-ES"/>
        </w:rPr>
        <w:t>úsqueda</w:t>
      </w:r>
      <w:r w:rsidR="48F2CD06" w:rsidRPr="79D62543">
        <w:rPr>
          <w:rFonts w:ascii="Daytona" w:hAnsi="Daytona"/>
          <w:b/>
          <w:bCs/>
          <w:lang w:val="es-ES" w:eastAsia="es-ES"/>
        </w:rPr>
        <w:t xml:space="preserve"> de información</w:t>
      </w:r>
    </w:p>
    <w:p w14:paraId="78D764B6" w14:textId="46D40ED9" w:rsidR="48F2CD06" w:rsidRDefault="48F2CD06" w:rsidP="001B65A5">
      <w:pPr>
        <w:pStyle w:val="Prrafodelista"/>
        <w:numPr>
          <w:ilvl w:val="0"/>
          <w:numId w:val="53"/>
        </w:numPr>
        <w:rPr>
          <w:rFonts w:ascii="Daytona" w:hAnsi="Daytona"/>
          <w:b/>
          <w:bCs/>
          <w:lang w:val="es-ES" w:eastAsia="es-ES"/>
        </w:rPr>
      </w:pPr>
      <w:r w:rsidRPr="79D62543">
        <w:rPr>
          <w:rFonts w:ascii="Daytona" w:hAnsi="Daytona"/>
          <w:b/>
          <w:bCs/>
          <w:lang w:val="es-ES" w:eastAsia="es-ES"/>
        </w:rPr>
        <w:t>Defectos</w:t>
      </w:r>
    </w:p>
    <w:p w14:paraId="01D53BE0" w14:textId="5B42C98D" w:rsidR="48F2CD06" w:rsidRDefault="48F2CD06" w:rsidP="001B65A5">
      <w:pPr>
        <w:pStyle w:val="Prrafodelista"/>
        <w:numPr>
          <w:ilvl w:val="0"/>
          <w:numId w:val="53"/>
        </w:numPr>
        <w:rPr>
          <w:rFonts w:ascii="Daytona" w:hAnsi="Daytona"/>
          <w:b/>
          <w:bCs/>
          <w:lang w:val="es-ES" w:eastAsia="es-ES"/>
        </w:rPr>
      </w:pPr>
      <w:r w:rsidRPr="79D62543">
        <w:rPr>
          <w:rFonts w:ascii="Daytona" w:hAnsi="Daytona"/>
          <w:b/>
          <w:bCs/>
          <w:lang w:val="es-ES" w:eastAsia="es-ES"/>
        </w:rPr>
        <w:t>Esperas</w:t>
      </w:r>
    </w:p>
    <w:p w14:paraId="1C7A9FE9" w14:textId="244C1C95" w:rsidR="48F2CD06" w:rsidRDefault="48F2CD06" w:rsidP="001B65A5">
      <w:pPr>
        <w:pStyle w:val="Prrafodelista"/>
        <w:numPr>
          <w:ilvl w:val="0"/>
          <w:numId w:val="53"/>
        </w:numPr>
        <w:rPr>
          <w:rFonts w:ascii="Daytona" w:hAnsi="Daytona"/>
          <w:b/>
          <w:bCs/>
          <w:lang w:val="es-ES" w:eastAsia="es-ES"/>
        </w:rPr>
      </w:pPr>
      <w:r w:rsidRPr="79D62543">
        <w:rPr>
          <w:rFonts w:ascii="Daytona" w:hAnsi="Daytona"/>
          <w:b/>
          <w:bCs/>
          <w:lang w:val="es-ES" w:eastAsia="es-ES"/>
        </w:rPr>
        <w:t>Transportes</w:t>
      </w:r>
    </w:p>
    <w:p w14:paraId="061C1CC8" w14:textId="7CF46950" w:rsidR="48F2CD06" w:rsidRDefault="48F2CD06" w:rsidP="001B65A5">
      <w:pPr>
        <w:pStyle w:val="Prrafodelista"/>
        <w:numPr>
          <w:ilvl w:val="0"/>
          <w:numId w:val="53"/>
        </w:numPr>
        <w:rPr>
          <w:rFonts w:ascii="Daytona" w:hAnsi="Daytona"/>
          <w:b/>
          <w:bCs/>
          <w:lang w:val="es-ES" w:eastAsia="es-ES"/>
        </w:rPr>
      </w:pPr>
      <w:r w:rsidRPr="79D62543">
        <w:rPr>
          <w:rFonts w:ascii="Daytona" w:hAnsi="Daytona"/>
          <w:b/>
          <w:bCs/>
          <w:lang w:val="es-ES" w:eastAsia="es-ES"/>
        </w:rPr>
        <w:t>Cambios de tareas (multitasking)</w:t>
      </w:r>
    </w:p>
    <w:p w14:paraId="2DDFB815" w14:textId="586128AC" w:rsidR="79D62543" w:rsidRDefault="79D62543" w:rsidP="79D62543">
      <w:pPr>
        <w:rPr>
          <w:rFonts w:ascii="Daytona" w:hAnsi="Daytona"/>
        </w:rPr>
      </w:pPr>
    </w:p>
    <w:p w14:paraId="5E2B55C3" w14:textId="1EF2C287" w:rsidR="008F1C29" w:rsidRPr="009A2AF0" w:rsidRDefault="661BD7A1" w:rsidP="009A2AF0">
      <w:pPr>
        <w:pStyle w:val="Estilo1"/>
      </w:pPr>
      <w:bookmarkStart w:id="400" w:name="_Toc122718490"/>
      <w:bookmarkStart w:id="401" w:name="_Toc1081242943"/>
      <w:bookmarkStart w:id="402" w:name="_Toc1723517523"/>
      <w:bookmarkStart w:id="403" w:name="_Toc19701584"/>
      <w:bookmarkStart w:id="404" w:name="_Toc117866093"/>
      <w:bookmarkStart w:id="405" w:name="_Toc382543403"/>
      <w:bookmarkStart w:id="406" w:name="_Toc117866365"/>
      <w:r>
        <w:t>Kanban</w:t>
      </w:r>
      <w:bookmarkEnd w:id="400"/>
      <w:bookmarkEnd w:id="401"/>
      <w:bookmarkEnd w:id="402"/>
      <w:bookmarkEnd w:id="403"/>
      <w:bookmarkEnd w:id="404"/>
      <w:bookmarkEnd w:id="405"/>
      <w:bookmarkEnd w:id="406"/>
    </w:p>
    <w:p w14:paraId="06EA83DE" w14:textId="4B23AE59" w:rsidR="00C0208B" w:rsidRPr="009A2AF0" w:rsidRDefault="00C0208B" w:rsidP="009A2AF0">
      <w:pPr>
        <w:rPr>
          <w:rFonts w:ascii="Daytona" w:eastAsia="Times New Roman" w:hAnsi="Daytona" w:cs="Times New Roman"/>
          <w:sz w:val="24"/>
          <w:szCs w:val="24"/>
          <w:lang w:val="es-ES" w:eastAsia="es-ES"/>
        </w:rPr>
      </w:pPr>
      <w:r w:rsidRPr="6DA83EB9">
        <w:rPr>
          <w:rFonts w:ascii="Daytona" w:eastAsia="Times New Roman" w:hAnsi="Daytona" w:cs="Arial"/>
          <w:color w:val="000000" w:themeColor="text1"/>
          <w:lang w:val="es-ES" w:eastAsia="es-ES"/>
        </w:rPr>
        <w:t xml:space="preserve">Es un </w:t>
      </w:r>
      <w:proofErr w:type="spellStart"/>
      <w:r w:rsidR="570D616C" w:rsidRPr="6DA83EB9">
        <w:rPr>
          <w:rFonts w:ascii="Daytona" w:eastAsia="Times New Roman" w:hAnsi="Daytona" w:cs="Arial"/>
          <w:b/>
          <w:bCs/>
          <w:color w:val="000000" w:themeColor="text1"/>
          <w:lang w:val="es-ES" w:eastAsia="es-ES"/>
        </w:rPr>
        <w:t>framework</w:t>
      </w:r>
      <w:proofErr w:type="spellEnd"/>
      <w:r w:rsidRPr="055DF4F3">
        <w:rPr>
          <w:rFonts w:ascii="Daytona" w:eastAsia="Times New Roman" w:hAnsi="Daytona" w:cs="Arial"/>
          <w:color w:val="000000" w:themeColor="text1"/>
          <w:lang w:val="es-ES" w:eastAsia="es-ES"/>
        </w:rPr>
        <w:t xml:space="preserve"> con la finalidad de definir, gestionar y mejorar los procesos que entregan </w:t>
      </w:r>
      <w:r w:rsidRPr="055DF4F3">
        <w:rPr>
          <w:rFonts w:ascii="Daytona" w:eastAsia="Times New Roman" w:hAnsi="Daytona" w:cs="Arial"/>
          <w:color w:val="000000" w:themeColor="text1"/>
          <w:u w:val="single"/>
          <w:lang w:val="es-ES" w:eastAsia="es-ES"/>
        </w:rPr>
        <w:t>trabajo del conocimiento</w:t>
      </w:r>
      <w:r w:rsidRPr="055DF4F3">
        <w:rPr>
          <w:rFonts w:ascii="Daytona" w:eastAsia="Times New Roman" w:hAnsi="Daytona" w:cs="Arial"/>
          <w:color w:val="000000" w:themeColor="text1"/>
          <w:lang w:val="es-ES" w:eastAsia="es-ES"/>
        </w:rPr>
        <w:t xml:space="preserve"> en las que interviene la creatividad y el diseño tanto de productos de software como físicos. Se caracteriza por el principio de “comienza por donde estés” (Diferente a Scrum, que tira lo que ya se tiene), logrando un cambio rápido y focalizado dentro de las organizaciones.</w:t>
      </w:r>
    </w:p>
    <w:p w14:paraId="59F6576A" w14:textId="141D05D2" w:rsidR="52036F30" w:rsidRDefault="52036F30" w:rsidP="08A1AEC2">
      <w:pPr>
        <w:rPr>
          <w:rFonts w:ascii="Daytona" w:eastAsia="Times New Roman" w:hAnsi="Daytona" w:cs="Arial"/>
          <w:color w:val="000000" w:themeColor="text1"/>
          <w:lang w:val="es-ES" w:eastAsia="es-ES"/>
        </w:rPr>
      </w:pPr>
      <w:r w:rsidRPr="392E3C0E">
        <w:rPr>
          <w:rFonts w:ascii="Daytona" w:eastAsia="Times New Roman" w:hAnsi="Daytona" w:cs="Arial"/>
          <w:color w:val="000000" w:themeColor="text1"/>
          <w:lang w:val="es-ES" w:eastAsia="es-ES"/>
        </w:rPr>
        <w:t xml:space="preserve">Kanban </w:t>
      </w:r>
      <w:r w:rsidRPr="392E3C0E">
        <w:rPr>
          <w:rFonts w:ascii="Daytona" w:eastAsia="Times New Roman" w:hAnsi="Daytona" w:cs="Arial"/>
          <w:b/>
          <w:bCs/>
          <w:color w:val="000000" w:themeColor="text1"/>
          <w:lang w:val="es-ES" w:eastAsia="es-ES"/>
        </w:rPr>
        <w:t>no es un proceso o una metodología.</w:t>
      </w:r>
    </w:p>
    <w:p w14:paraId="6DD18C33" w14:textId="77777777" w:rsidR="00C0208B" w:rsidRPr="009A2AF0" w:rsidRDefault="00C0208B" w:rsidP="009A2AF0">
      <w:pPr>
        <w:rPr>
          <w:rFonts w:ascii="Daytona" w:eastAsia="Times New Roman" w:hAnsi="Daytona" w:cs="Times New Roman"/>
          <w:sz w:val="24"/>
          <w:szCs w:val="24"/>
          <w:lang w:val="es-ES" w:eastAsia="es-ES"/>
        </w:rPr>
      </w:pPr>
      <w:r w:rsidRPr="009A2AF0">
        <w:rPr>
          <w:rFonts w:ascii="Daytona" w:eastAsia="Times New Roman" w:hAnsi="Daytona" w:cs="Arial"/>
          <w:color w:val="000000"/>
          <w:lang w:val="es-ES" w:eastAsia="es-ES"/>
        </w:rPr>
        <w:t>El cambio del proceso existente es gradual.</w:t>
      </w:r>
    </w:p>
    <w:p w14:paraId="1AFC7558" w14:textId="236D16D8" w:rsidR="00C0208B" w:rsidRPr="009A2AF0" w:rsidRDefault="00C0208B" w:rsidP="009A2AF0">
      <w:pPr>
        <w:rPr>
          <w:rFonts w:ascii="Daytona" w:eastAsia="Times New Roman" w:hAnsi="Daytona" w:cs="Times New Roman"/>
          <w:sz w:val="24"/>
          <w:szCs w:val="24"/>
          <w:lang w:val="es-ES" w:eastAsia="es-ES"/>
        </w:rPr>
      </w:pPr>
      <w:r w:rsidRPr="5AD7D12F">
        <w:rPr>
          <w:rFonts w:ascii="Daytona" w:eastAsia="Times New Roman" w:hAnsi="Daytona" w:cs="Arial"/>
          <w:color w:val="000000" w:themeColor="text1"/>
          <w:lang w:val="es-ES" w:eastAsia="es-ES"/>
        </w:rPr>
        <w:t xml:space="preserve">Busca </w:t>
      </w:r>
      <w:r w:rsidRPr="5AD7D12F">
        <w:rPr>
          <w:rFonts w:ascii="Daytona" w:eastAsia="Times New Roman" w:hAnsi="Daytona" w:cs="Arial"/>
          <w:b/>
          <w:color w:val="000000" w:themeColor="text1"/>
          <w:lang w:val="es-ES" w:eastAsia="es-ES"/>
        </w:rPr>
        <w:t xml:space="preserve">hacer visible </w:t>
      </w:r>
      <w:r w:rsidRPr="5AD7D12F">
        <w:rPr>
          <w:rFonts w:ascii="Daytona" w:eastAsia="Times New Roman" w:hAnsi="Daytona" w:cs="Arial"/>
          <w:color w:val="000000" w:themeColor="text1"/>
          <w:lang w:val="es-ES" w:eastAsia="es-ES"/>
        </w:rPr>
        <w:t>lo que</w:t>
      </w:r>
      <w:r w:rsidR="5DFF3992" w:rsidRPr="5AD7D12F">
        <w:rPr>
          <w:rFonts w:ascii="Daytona" w:eastAsia="Times New Roman" w:hAnsi="Daytona" w:cs="Arial"/>
          <w:color w:val="000000" w:themeColor="text1"/>
          <w:lang w:val="es-ES" w:eastAsia="es-ES"/>
        </w:rPr>
        <w:t>,</w:t>
      </w:r>
      <w:r w:rsidRPr="5AD7D12F">
        <w:rPr>
          <w:rFonts w:ascii="Daytona" w:eastAsia="Times New Roman" w:hAnsi="Daytona" w:cs="Arial"/>
          <w:color w:val="000000" w:themeColor="text1"/>
          <w:lang w:val="es-ES" w:eastAsia="es-ES"/>
        </w:rPr>
        <w:t xml:space="preserve"> de otro modo, es trabajo del conocimiento intangible para asegurarse que el servicio funciona con</w:t>
      </w:r>
      <w:r w:rsidRPr="5AD7D12F">
        <w:rPr>
          <w:rFonts w:ascii="Daytona" w:eastAsia="Times New Roman" w:hAnsi="Daytona" w:cs="Arial"/>
          <w:color w:val="000000" w:themeColor="text1"/>
          <w:u w:val="single"/>
          <w:lang w:val="es-ES" w:eastAsia="es-ES"/>
        </w:rPr>
        <w:t xml:space="preserve"> la cantidad de trabajo correcta </w:t>
      </w:r>
      <w:r w:rsidRPr="5AD7D12F">
        <w:rPr>
          <w:rFonts w:ascii="Daytona" w:eastAsia="Times New Roman" w:hAnsi="Daytona" w:cs="Arial"/>
          <w:color w:val="000000" w:themeColor="text1"/>
          <w:lang w:val="es-ES" w:eastAsia="es-ES"/>
        </w:rPr>
        <w:t xml:space="preserve">(El requerido y necesitado por el cliente y que el servicio tiene capacidad de entregar). Para lograrlo, se utiliza un </w:t>
      </w:r>
      <w:r w:rsidRPr="5AD7D12F">
        <w:rPr>
          <w:rFonts w:ascii="Daytona" w:eastAsia="Times New Roman" w:hAnsi="Daytona" w:cs="Arial"/>
          <w:b/>
          <w:color w:val="000000" w:themeColor="text1"/>
          <w:lang w:val="es-ES" w:eastAsia="es-ES"/>
        </w:rPr>
        <w:t xml:space="preserve">sistema </w:t>
      </w:r>
      <w:proofErr w:type="spellStart"/>
      <w:r w:rsidRPr="5AD7D12F">
        <w:rPr>
          <w:rFonts w:ascii="Daytona" w:eastAsia="Times New Roman" w:hAnsi="Daytona" w:cs="Arial"/>
          <w:b/>
          <w:color w:val="000000" w:themeColor="text1"/>
          <w:lang w:val="es-ES" w:eastAsia="es-ES"/>
        </w:rPr>
        <w:t>kanban</w:t>
      </w:r>
      <w:proofErr w:type="spellEnd"/>
      <w:r w:rsidRPr="5AD7D12F">
        <w:rPr>
          <w:rFonts w:ascii="Daytona" w:eastAsia="Times New Roman" w:hAnsi="Daytona" w:cs="Arial"/>
          <w:color w:val="000000" w:themeColor="text1"/>
          <w:lang w:val="es-ES" w:eastAsia="es-ES"/>
        </w:rPr>
        <w:t xml:space="preserve">, un sistema de </w:t>
      </w:r>
      <w:r w:rsidRPr="5AD7D12F">
        <w:rPr>
          <w:rFonts w:ascii="Daytona" w:eastAsia="Times New Roman" w:hAnsi="Daytona" w:cs="Arial"/>
          <w:b/>
          <w:color w:val="000000" w:themeColor="text1"/>
          <w:lang w:val="es-ES" w:eastAsia="es-ES"/>
        </w:rPr>
        <w:t xml:space="preserve">flujo </w:t>
      </w:r>
      <w:r w:rsidRPr="5AD7D12F">
        <w:rPr>
          <w:rFonts w:ascii="Daytona" w:eastAsia="Times New Roman" w:hAnsi="Daytona" w:cs="Arial"/>
          <w:color w:val="000000" w:themeColor="text1"/>
          <w:lang w:val="es-ES" w:eastAsia="es-ES"/>
        </w:rPr>
        <w:t>de entrega que limita la cantidad de trabajo en progreso (</w:t>
      </w:r>
      <w:proofErr w:type="spellStart"/>
      <w:r w:rsidRPr="5AD7D12F">
        <w:rPr>
          <w:rFonts w:ascii="Daytona" w:eastAsia="Times New Roman" w:hAnsi="Daytona" w:cs="Arial"/>
          <w:color w:val="000000" w:themeColor="text1"/>
          <w:lang w:val="es-ES" w:eastAsia="es-ES"/>
        </w:rPr>
        <w:t>WiP</w:t>
      </w:r>
      <w:proofErr w:type="spellEnd"/>
      <w:r w:rsidRPr="5AD7D12F">
        <w:rPr>
          <w:rFonts w:ascii="Daytona" w:eastAsia="Times New Roman" w:hAnsi="Daytona" w:cs="Arial"/>
          <w:color w:val="000000" w:themeColor="text1"/>
          <w:lang w:val="es-ES" w:eastAsia="es-ES"/>
        </w:rPr>
        <w:t xml:space="preserve"> </w:t>
      </w:r>
      <w:proofErr w:type="spellStart"/>
      <w:r w:rsidRPr="5AD7D12F">
        <w:rPr>
          <w:rFonts w:ascii="Daytona" w:eastAsia="Times New Roman" w:hAnsi="Daytona" w:cs="Arial"/>
          <w:color w:val="000000" w:themeColor="text1"/>
          <w:lang w:val="es-ES" w:eastAsia="es-ES"/>
        </w:rPr>
        <w:t>Work</w:t>
      </w:r>
      <w:proofErr w:type="spellEnd"/>
      <w:r w:rsidRPr="5AD7D12F">
        <w:rPr>
          <w:rFonts w:ascii="Daytona" w:eastAsia="Times New Roman" w:hAnsi="Daytona" w:cs="Arial"/>
          <w:color w:val="000000" w:themeColor="text1"/>
          <w:lang w:val="es-ES" w:eastAsia="es-ES"/>
        </w:rPr>
        <w:t xml:space="preserve"> in </w:t>
      </w:r>
      <w:proofErr w:type="spellStart"/>
      <w:r w:rsidRPr="5AD7D12F">
        <w:rPr>
          <w:rFonts w:ascii="Daytona" w:eastAsia="Times New Roman" w:hAnsi="Daytona" w:cs="Arial"/>
          <w:color w:val="000000" w:themeColor="text1"/>
          <w:lang w:val="es-ES" w:eastAsia="es-ES"/>
        </w:rPr>
        <w:t>Progress</w:t>
      </w:r>
      <w:proofErr w:type="spellEnd"/>
      <w:r w:rsidRPr="5AD7D12F">
        <w:rPr>
          <w:rFonts w:ascii="Daytona" w:eastAsia="Times New Roman" w:hAnsi="Daytona" w:cs="Arial"/>
          <w:color w:val="000000" w:themeColor="text1"/>
          <w:lang w:val="es-ES" w:eastAsia="es-ES"/>
        </w:rPr>
        <w:t xml:space="preserve">) utilizando </w:t>
      </w:r>
      <w:r w:rsidRPr="5AD7D12F">
        <w:rPr>
          <w:rFonts w:ascii="Daytona" w:eastAsia="Times New Roman" w:hAnsi="Daytona" w:cs="Arial"/>
          <w:color w:val="000000" w:themeColor="text1"/>
          <w:u w:val="single"/>
          <w:lang w:val="es-ES" w:eastAsia="es-ES"/>
        </w:rPr>
        <w:t>señales visuales</w:t>
      </w:r>
      <w:r w:rsidRPr="5AD7D12F">
        <w:rPr>
          <w:rFonts w:ascii="Daytona" w:eastAsia="Times New Roman" w:hAnsi="Daytona" w:cs="Arial"/>
          <w:color w:val="000000" w:themeColor="text1"/>
          <w:lang w:val="es-ES" w:eastAsia="es-ES"/>
        </w:rPr>
        <w:t>. </w:t>
      </w:r>
    </w:p>
    <w:p w14:paraId="622E6B56" w14:textId="77777777" w:rsidR="00C0208B" w:rsidRPr="00F74193" w:rsidRDefault="00C0208B" w:rsidP="00F74193">
      <w:pPr>
        <w:rPr>
          <w:rFonts w:ascii="Daytona" w:hAnsi="Daytona" w:cs="Times New Roman"/>
          <w:sz w:val="24"/>
          <w:szCs w:val="24"/>
          <w:lang w:val="es-ES" w:eastAsia="es-ES"/>
        </w:rPr>
      </w:pPr>
      <w:r w:rsidRPr="00F74193">
        <w:rPr>
          <w:rFonts w:ascii="Daytona" w:hAnsi="Daytona"/>
          <w:lang w:val="es-ES" w:eastAsia="es-ES"/>
        </w:rPr>
        <w:t xml:space="preserve">El sistema de señalización es referido como </w:t>
      </w:r>
      <w:proofErr w:type="spellStart"/>
      <w:r w:rsidRPr="00F74193">
        <w:rPr>
          <w:rFonts w:ascii="Daytona" w:hAnsi="Daytona"/>
          <w:b/>
          <w:bCs/>
          <w:lang w:val="es-ES" w:eastAsia="es-ES"/>
        </w:rPr>
        <w:t>kanbans</w:t>
      </w:r>
      <w:proofErr w:type="spellEnd"/>
      <w:r w:rsidRPr="00F74193">
        <w:rPr>
          <w:rFonts w:ascii="Daytona" w:hAnsi="Daytona"/>
          <w:lang w:val="es-ES" w:eastAsia="es-ES"/>
        </w:rPr>
        <w:t xml:space="preserve">, se muestra en </w:t>
      </w:r>
      <w:r w:rsidRPr="00F74193">
        <w:rPr>
          <w:rFonts w:ascii="Daytona" w:hAnsi="Daytona"/>
          <w:b/>
          <w:bCs/>
          <w:lang w:val="es-ES" w:eastAsia="es-ES"/>
        </w:rPr>
        <w:t xml:space="preserve">tableros </w:t>
      </w:r>
      <w:proofErr w:type="spellStart"/>
      <w:r w:rsidRPr="00F74193">
        <w:rPr>
          <w:rFonts w:ascii="Daytona" w:hAnsi="Daytona"/>
          <w:b/>
          <w:bCs/>
          <w:lang w:val="es-ES" w:eastAsia="es-ES"/>
        </w:rPr>
        <w:t>kanban</w:t>
      </w:r>
      <w:proofErr w:type="spellEnd"/>
      <w:r w:rsidRPr="00F74193">
        <w:rPr>
          <w:rFonts w:ascii="Daytona" w:hAnsi="Daytona"/>
          <w:lang w:val="es-ES" w:eastAsia="es-ES"/>
        </w:rPr>
        <w:t xml:space="preserve"> y representan los </w:t>
      </w:r>
      <w:r w:rsidRPr="00F74193">
        <w:rPr>
          <w:rFonts w:ascii="Daytona" w:hAnsi="Daytona"/>
          <w:b/>
          <w:bCs/>
          <w:lang w:val="es-ES" w:eastAsia="es-ES"/>
        </w:rPr>
        <w:t>límites de trabajo en progreso</w:t>
      </w:r>
      <w:r w:rsidRPr="00F74193">
        <w:rPr>
          <w:rFonts w:ascii="Daytona" w:hAnsi="Daytona"/>
          <w:lang w:val="es-ES" w:eastAsia="es-ES"/>
        </w:rPr>
        <w:t xml:space="preserve">. Esto mejora el flujo de valor a los clientes. Las políticas para limitar el </w:t>
      </w:r>
      <w:proofErr w:type="spellStart"/>
      <w:r w:rsidRPr="00F74193">
        <w:rPr>
          <w:rFonts w:ascii="Daytona" w:hAnsi="Daytona"/>
          <w:lang w:val="es-ES" w:eastAsia="es-ES"/>
        </w:rPr>
        <w:t>WiP</w:t>
      </w:r>
      <w:proofErr w:type="spellEnd"/>
      <w:r w:rsidRPr="00F74193">
        <w:rPr>
          <w:rFonts w:ascii="Daytona" w:hAnsi="Daytona"/>
          <w:lang w:val="es-ES" w:eastAsia="es-ES"/>
        </w:rPr>
        <w:t xml:space="preserve"> crean un </w:t>
      </w:r>
      <w:r w:rsidRPr="00F74193">
        <w:rPr>
          <w:rFonts w:ascii="Daytona" w:hAnsi="Daytona"/>
          <w:b/>
          <w:bCs/>
          <w:lang w:val="es-ES" w:eastAsia="es-ES"/>
        </w:rPr>
        <w:t>sistema de arrastre</w:t>
      </w:r>
      <w:r w:rsidRPr="00F74193">
        <w:rPr>
          <w:rFonts w:ascii="Daytona" w:hAnsi="Daytona"/>
          <w:lang w:val="es-ES" w:eastAsia="es-ES"/>
        </w:rPr>
        <w:t>: El trabajo es arrastrado al sistema cuando otro de los trabajos es completado y queda capacidad disponible. En particular, las personas arrastran el trabajo disponible a tomar en la cola acumuladora de una etapa del proceso.</w:t>
      </w:r>
    </w:p>
    <w:p w14:paraId="29D8AF31" w14:textId="77777777" w:rsidR="00C0208B" w:rsidRPr="00F74193" w:rsidRDefault="00C0208B" w:rsidP="00F74193">
      <w:pPr>
        <w:rPr>
          <w:rFonts w:ascii="Daytona" w:hAnsi="Daytona" w:cs="Times New Roman"/>
          <w:sz w:val="24"/>
          <w:szCs w:val="24"/>
          <w:lang w:val="es-ES" w:eastAsia="es-ES"/>
        </w:rPr>
      </w:pPr>
      <w:r w:rsidRPr="00F74193">
        <w:rPr>
          <w:rFonts w:ascii="Daytona" w:hAnsi="Daytona"/>
          <w:i/>
          <w:iCs/>
          <w:lang w:val="es-ES" w:eastAsia="es-ES"/>
        </w:rPr>
        <w:t xml:space="preserve">Foco es en </w:t>
      </w:r>
      <w:r w:rsidRPr="00F74193">
        <w:rPr>
          <w:rFonts w:ascii="Daytona" w:hAnsi="Daytona"/>
          <w:b/>
          <w:bCs/>
          <w:i/>
          <w:iCs/>
          <w:lang w:val="es-ES" w:eastAsia="es-ES"/>
        </w:rPr>
        <w:t>flujo</w:t>
      </w:r>
      <w:r w:rsidRPr="00F74193">
        <w:rPr>
          <w:rFonts w:ascii="Daytona" w:hAnsi="Daytona"/>
          <w:i/>
          <w:iCs/>
          <w:lang w:val="es-ES" w:eastAsia="es-ES"/>
        </w:rPr>
        <w:t xml:space="preserve"> Centrado en el cliente</w:t>
      </w:r>
      <w:r w:rsidRPr="00F74193">
        <w:rPr>
          <w:rFonts w:ascii="Daytona" w:hAnsi="Daytona"/>
          <w:lang w:val="es-ES" w:eastAsia="es-ES"/>
        </w:rPr>
        <w:t>.</w:t>
      </w:r>
    </w:p>
    <w:p w14:paraId="78C5A252" w14:textId="77777777" w:rsidR="00C0208B" w:rsidRPr="00F74193" w:rsidRDefault="00C0208B" w:rsidP="00F74193">
      <w:pPr>
        <w:rPr>
          <w:rFonts w:ascii="Daytona" w:hAnsi="Daytona" w:cs="Times New Roman"/>
          <w:sz w:val="24"/>
          <w:szCs w:val="24"/>
          <w:lang w:val="es-ES" w:eastAsia="es-ES"/>
        </w:rPr>
      </w:pPr>
      <w:r w:rsidRPr="00F74193">
        <w:rPr>
          <w:rFonts w:ascii="Daytona" w:hAnsi="Daytona"/>
          <w:lang w:val="es-ES" w:eastAsia="es-ES"/>
        </w:rPr>
        <w:t xml:space="preserve">Los tableros </w:t>
      </w:r>
      <w:proofErr w:type="spellStart"/>
      <w:r w:rsidRPr="00F74193">
        <w:rPr>
          <w:rFonts w:ascii="Daytona" w:hAnsi="Daytona"/>
          <w:lang w:val="es-ES" w:eastAsia="es-ES"/>
        </w:rPr>
        <w:t>kanban</w:t>
      </w:r>
      <w:proofErr w:type="spellEnd"/>
      <w:r w:rsidRPr="00F74193">
        <w:rPr>
          <w:rFonts w:ascii="Daytona" w:hAnsi="Daytona"/>
          <w:lang w:val="es-ES" w:eastAsia="es-ES"/>
        </w:rPr>
        <w:t xml:space="preserve"> tienen otro papel clave, que es visibilizar el trabajo y hacer explícitas las políticas de trabajo (De calidad) logrando el pilar de </w:t>
      </w:r>
      <w:r w:rsidRPr="00F74193">
        <w:rPr>
          <w:rFonts w:ascii="Daytona" w:hAnsi="Daytona"/>
          <w:u w:val="single"/>
          <w:lang w:val="es-ES" w:eastAsia="es-ES"/>
        </w:rPr>
        <w:t>transparencia</w:t>
      </w:r>
      <w:r w:rsidRPr="00F74193">
        <w:rPr>
          <w:rFonts w:ascii="Daytona" w:hAnsi="Daytona"/>
          <w:lang w:val="es-ES" w:eastAsia="es-ES"/>
        </w:rPr>
        <w:t xml:space="preserve"> de la filosofía ágil.</w:t>
      </w:r>
    </w:p>
    <w:p w14:paraId="50F1147B" w14:textId="77777777" w:rsidR="00C0208B" w:rsidRPr="00F74193" w:rsidRDefault="00C0208B" w:rsidP="00F74193">
      <w:pPr>
        <w:rPr>
          <w:rFonts w:ascii="Daytona" w:hAnsi="Daytona" w:cs="Times New Roman"/>
          <w:sz w:val="24"/>
          <w:szCs w:val="24"/>
          <w:lang w:val="es-ES" w:eastAsia="es-ES"/>
        </w:rPr>
      </w:pPr>
      <w:r w:rsidRPr="00F74193">
        <w:rPr>
          <w:rFonts w:ascii="Daytona" w:hAnsi="Daytona"/>
          <w:lang w:val="es-ES" w:eastAsia="es-ES"/>
        </w:rPr>
        <w:t>Y que la mejora sea colaborativa.</w:t>
      </w:r>
    </w:p>
    <w:p w14:paraId="4BAB93B7" w14:textId="77777777" w:rsidR="00C0208B" w:rsidRPr="00F74193" w:rsidRDefault="00C0208B" w:rsidP="00F74193">
      <w:pPr>
        <w:rPr>
          <w:rFonts w:ascii="Daytona" w:hAnsi="Daytona" w:cs="Times New Roman"/>
          <w:sz w:val="24"/>
          <w:szCs w:val="24"/>
          <w:lang w:val="es-ES" w:eastAsia="es-ES"/>
        </w:rPr>
      </w:pPr>
      <w:r w:rsidRPr="00F74193">
        <w:rPr>
          <w:rFonts w:ascii="Daytona" w:hAnsi="Daytona"/>
          <w:lang w:val="es-ES" w:eastAsia="es-ES"/>
        </w:rPr>
        <w:t>Es un enfoque para la gestión de cambio, para introducir cambios en un proceso de desarrollo de software o una metodología de administración de proyectos.</w:t>
      </w:r>
    </w:p>
    <w:p w14:paraId="2B28D08E" w14:textId="19D4DC1E" w:rsidR="338B63D6" w:rsidRDefault="338B63D6" w:rsidP="0175F496">
      <w:pPr>
        <w:rPr>
          <w:rFonts w:ascii="Daytona" w:hAnsi="Daytona"/>
          <w:lang w:val="es-ES" w:eastAsia="es-ES"/>
        </w:rPr>
      </w:pPr>
      <w:r w:rsidRPr="01DB371F">
        <w:rPr>
          <w:rFonts w:ascii="Daytona" w:hAnsi="Daytona"/>
          <w:lang w:val="es-ES" w:eastAsia="es-ES"/>
        </w:rPr>
        <w:t xml:space="preserve">Se usan </w:t>
      </w:r>
      <w:proofErr w:type="spellStart"/>
      <w:r w:rsidRPr="01DB371F">
        <w:rPr>
          <w:rFonts w:ascii="Daytona" w:hAnsi="Daytona"/>
          <w:lang w:val="es-ES" w:eastAsia="es-ES"/>
        </w:rPr>
        <w:t>kanban</w:t>
      </w:r>
      <w:proofErr w:type="spellEnd"/>
      <w:r w:rsidRPr="01DB371F">
        <w:rPr>
          <w:rFonts w:ascii="Daytona" w:hAnsi="Daytona"/>
          <w:lang w:val="es-ES" w:eastAsia="es-ES"/>
        </w:rPr>
        <w:t xml:space="preserve"> (en </w:t>
      </w:r>
      <w:r w:rsidRPr="33CBE73D">
        <w:rPr>
          <w:rFonts w:ascii="Daytona" w:hAnsi="Daytona"/>
          <w:lang w:val="es-ES" w:eastAsia="es-ES"/>
        </w:rPr>
        <w:t>minúsculas</w:t>
      </w:r>
      <w:r w:rsidRPr="01DB371F">
        <w:rPr>
          <w:rFonts w:ascii="Daytona" w:hAnsi="Daytona"/>
          <w:lang w:val="es-ES" w:eastAsia="es-ES"/>
        </w:rPr>
        <w:t xml:space="preserve">, significa señal, y en el software son las tarjetas </w:t>
      </w:r>
      <w:r w:rsidRPr="33CBE73D">
        <w:rPr>
          <w:rFonts w:ascii="Daytona" w:hAnsi="Daytona"/>
          <w:lang w:val="es-ES" w:eastAsia="es-ES"/>
        </w:rPr>
        <w:t xml:space="preserve">que se pegan en el tablero) que son </w:t>
      </w:r>
      <w:r w:rsidRPr="6DB1A90C">
        <w:rPr>
          <w:rFonts w:ascii="Daytona" w:hAnsi="Daytona"/>
          <w:lang w:val="es-ES" w:eastAsia="es-ES"/>
        </w:rPr>
        <w:t xml:space="preserve">visibles en todo el proceso (por ejemplo, en </w:t>
      </w:r>
      <w:r w:rsidR="78FB0C61" w:rsidRPr="70A04505">
        <w:rPr>
          <w:rFonts w:ascii="Daytona" w:hAnsi="Daytona"/>
          <w:lang w:val="es-ES" w:eastAsia="es-ES"/>
        </w:rPr>
        <w:t>McDonald’s</w:t>
      </w:r>
      <w:r w:rsidRPr="6DB1A90C">
        <w:rPr>
          <w:rFonts w:ascii="Daytona" w:hAnsi="Daytona"/>
          <w:lang w:val="es-ES" w:eastAsia="es-ES"/>
        </w:rPr>
        <w:t xml:space="preserve"> la “señal” es </w:t>
      </w:r>
      <w:r w:rsidRPr="0299AA63">
        <w:rPr>
          <w:rFonts w:ascii="Daytona" w:hAnsi="Daytona"/>
          <w:lang w:val="es-ES" w:eastAsia="es-ES"/>
        </w:rPr>
        <w:t>la caja de la hamburguesa, que pasa por todo el proceso</w:t>
      </w:r>
      <w:r w:rsidR="0487FADE" w:rsidRPr="0299AA63">
        <w:rPr>
          <w:rFonts w:ascii="Daytona" w:hAnsi="Daytona"/>
          <w:lang w:val="es-ES" w:eastAsia="es-ES"/>
        </w:rPr>
        <w:t xml:space="preserve">, en </w:t>
      </w:r>
      <w:r w:rsidR="7A4925F8" w:rsidRPr="70A04505">
        <w:rPr>
          <w:rFonts w:ascii="Daytona" w:hAnsi="Daytona"/>
          <w:lang w:val="es-ES" w:eastAsia="es-ES"/>
        </w:rPr>
        <w:t>S</w:t>
      </w:r>
      <w:r w:rsidR="0487FADE" w:rsidRPr="70A04505">
        <w:rPr>
          <w:rFonts w:ascii="Daytona" w:hAnsi="Daytona"/>
          <w:lang w:val="es-ES" w:eastAsia="es-ES"/>
        </w:rPr>
        <w:t>tarbucks</w:t>
      </w:r>
      <w:r w:rsidR="0487FADE" w:rsidRPr="0299AA63">
        <w:rPr>
          <w:rFonts w:ascii="Daytona" w:hAnsi="Daytona"/>
          <w:lang w:val="es-ES" w:eastAsia="es-ES"/>
        </w:rPr>
        <w:t xml:space="preserve"> es el </w:t>
      </w:r>
      <w:r w:rsidR="0487FADE" w:rsidRPr="49E57F38">
        <w:rPr>
          <w:rFonts w:ascii="Daytona" w:hAnsi="Daytona"/>
          <w:lang w:val="es-ES" w:eastAsia="es-ES"/>
        </w:rPr>
        <w:t xml:space="preserve">vaso. Ambos contienen información y permiten ver mejor que hay que hacer y en </w:t>
      </w:r>
      <w:r w:rsidR="0E338B28" w:rsidRPr="122B8663">
        <w:rPr>
          <w:rFonts w:ascii="Daytona" w:hAnsi="Daytona"/>
          <w:lang w:val="es-ES" w:eastAsia="es-ES"/>
        </w:rPr>
        <w:t>qué</w:t>
      </w:r>
      <w:r w:rsidR="0487FADE" w:rsidRPr="5C27558E">
        <w:rPr>
          <w:rFonts w:ascii="Daytona" w:hAnsi="Daytona"/>
          <w:lang w:val="es-ES" w:eastAsia="es-ES"/>
        </w:rPr>
        <w:t xml:space="preserve"> estado se encuentra).</w:t>
      </w:r>
    </w:p>
    <w:p w14:paraId="104EB5F1" w14:textId="77777777" w:rsidR="00C0208B" w:rsidRPr="00F74193" w:rsidRDefault="00C0208B" w:rsidP="00F74193">
      <w:pPr>
        <w:rPr>
          <w:rFonts w:ascii="Daytona" w:hAnsi="Daytona" w:cs="Times New Roman"/>
          <w:sz w:val="24"/>
          <w:szCs w:val="24"/>
          <w:lang w:val="es-ES" w:eastAsia="es-ES"/>
        </w:rPr>
      </w:pPr>
      <w:r w:rsidRPr="00F74193">
        <w:rPr>
          <w:rFonts w:ascii="Daytona" w:hAnsi="Daytona"/>
          <w:lang w:val="es-ES" w:eastAsia="es-ES"/>
        </w:rPr>
        <w:t>Aprovecha los conceptos de Lean:</w:t>
      </w:r>
    </w:p>
    <w:p w14:paraId="36A68597" w14:textId="77777777" w:rsidR="00C0208B" w:rsidRPr="0051567E" w:rsidRDefault="00C0208B" w:rsidP="001B65A5">
      <w:pPr>
        <w:pStyle w:val="Prrafodelista"/>
        <w:numPr>
          <w:ilvl w:val="0"/>
          <w:numId w:val="41"/>
        </w:numPr>
        <w:rPr>
          <w:rFonts w:ascii="Daytona" w:hAnsi="Daytona"/>
          <w:lang w:val="es-ES" w:eastAsia="es-ES"/>
        </w:rPr>
      </w:pPr>
      <w:r w:rsidRPr="0051567E">
        <w:rPr>
          <w:rFonts w:ascii="Daytona" w:hAnsi="Daytona"/>
          <w:lang w:val="es-ES" w:eastAsia="es-ES"/>
        </w:rPr>
        <w:t xml:space="preserve">Definiendo el </w:t>
      </w:r>
      <w:r w:rsidRPr="0051567E">
        <w:rPr>
          <w:rFonts w:ascii="Daytona" w:hAnsi="Daytona"/>
          <w:b/>
          <w:bCs/>
          <w:lang w:val="es-ES" w:eastAsia="es-ES"/>
        </w:rPr>
        <w:t>valor</w:t>
      </w:r>
      <w:r w:rsidRPr="0051567E">
        <w:rPr>
          <w:rFonts w:ascii="Daytona" w:hAnsi="Daytona"/>
          <w:lang w:val="es-ES" w:eastAsia="es-ES"/>
        </w:rPr>
        <w:t xml:space="preserve"> desde la perspectiva del cliente.</w:t>
      </w:r>
    </w:p>
    <w:p w14:paraId="2D5FBDAF" w14:textId="77777777" w:rsidR="00C0208B" w:rsidRPr="0051567E" w:rsidRDefault="00C0208B" w:rsidP="001B65A5">
      <w:pPr>
        <w:pStyle w:val="Prrafodelista"/>
        <w:numPr>
          <w:ilvl w:val="0"/>
          <w:numId w:val="41"/>
        </w:numPr>
        <w:rPr>
          <w:rFonts w:ascii="Daytona" w:hAnsi="Daytona"/>
          <w:lang w:val="es-ES" w:eastAsia="es-ES"/>
        </w:rPr>
      </w:pPr>
      <w:r w:rsidRPr="0051567E">
        <w:rPr>
          <w:rFonts w:ascii="Daytona" w:hAnsi="Daytona"/>
          <w:lang w:val="es-ES" w:eastAsia="es-ES"/>
        </w:rPr>
        <w:t xml:space="preserve">Limitando el trabajo en proceso </w:t>
      </w:r>
      <w:proofErr w:type="spellStart"/>
      <w:r w:rsidRPr="0051567E">
        <w:rPr>
          <w:rFonts w:ascii="Daytona" w:hAnsi="Daytona"/>
          <w:lang w:val="es-ES" w:eastAsia="es-ES"/>
        </w:rPr>
        <w:t>WiP</w:t>
      </w:r>
      <w:proofErr w:type="spellEnd"/>
      <w:r w:rsidRPr="0051567E">
        <w:rPr>
          <w:rFonts w:ascii="Daytona" w:hAnsi="Daytona"/>
          <w:lang w:val="es-ES" w:eastAsia="es-ES"/>
        </w:rPr>
        <w:t>.</w:t>
      </w:r>
    </w:p>
    <w:p w14:paraId="4CFCB585" w14:textId="77777777" w:rsidR="00C0208B" w:rsidRPr="0051567E" w:rsidRDefault="00C0208B" w:rsidP="001B65A5">
      <w:pPr>
        <w:pStyle w:val="Prrafodelista"/>
        <w:numPr>
          <w:ilvl w:val="0"/>
          <w:numId w:val="41"/>
        </w:numPr>
        <w:rPr>
          <w:rFonts w:ascii="Daytona" w:hAnsi="Daytona"/>
          <w:lang w:val="es-ES" w:eastAsia="es-ES"/>
        </w:rPr>
      </w:pPr>
      <w:r w:rsidRPr="0051567E">
        <w:rPr>
          <w:rFonts w:ascii="Daytona" w:hAnsi="Daytona"/>
          <w:lang w:val="es-ES" w:eastAsia="es-ES"/>
        </w:rPr>
        <w:t>Identificando y eliminando desperdicios.</w:t>
      </w:r>
    </w:p>
    <w:p w14:paraId="15CC8C15" w14:textId="77777777" w:rsidR="00C0208B" w:rsidRPr="0051567E" w:rsidRDefault="00C0208B" w:rsidP="001B65A5">
      <w:pPr>
        <w:pStyle w:val="Prrafodelista"/>
        <w:numPr>
          <w:ilvl w:val="0"/>
          <w:numId w:val="41"/>
        </w:numPr>
        <w:rPr>
          <w:rFonts w:ascii="Daytona" w:hAnsi="Daytona"/>
          <w:lang w:val="es-ES" w:eastAsia="es-ES"/>
        </w:rPr>
      </w:pPr>
      <w:r w:rsidRPr="0051567E">
        <w:rPr>
          <w:rFonts w:ascii="Daytona" w:hAnsi="Daytona"/>
          <w:lang w:val="es-ES" w:eastAsia="es-ES"/>
        </w:rPr>
        <w:lastRenderedPageBreak/>
        <w:t>Identificando y eliminando las barreras en el flujo, es decir, todo lo que atrasaría el proceso: Relacionado con el principio de lograr entregar lo antes posible.</w:t>
      </w:r>
    </w:p>
    <w:p w14:paraId="6326B028" w14:textId="77777777" w:rsidR="00C0208B" w:rsidRPr="0051567E" w:rsidRDefault="00C0208B" w:rsidP="001B65A5">
      <w:pPr>
        <w:pStyle w:val="Prrafodelista"/>
        <w:numPr>
          <w:ilvl w:val="0"/>
          <w:numId w:val="41"/>
        </w:numPr>
        <w:rPr>
          <w:rFonts w:ascii="Daytona" w:hAnsi="Daytona"/>
          <w:lang w:val="es-ES" w:eastAsia="es-ES"/>
        </w:rPr>
      </w:pPr>
      <w:r w:rsidRPr="0051567E">
        <w:rPr>
          <w:rFonts w:ascii="Daytona" w:hAnsi="Daytona"/>
          <w:lang w:val="es-ES" w:eastAsia="es-ES"/>
        </w:rPr>
        <w:t>Cultura de mejora continua :)</w:t>
      </w:r>
    </w:p>
    <w:p w14:paraId="5E40E704" w14:textId="77777777" w:rsidR="00C0208B" w:rsidRPr="00F74193" w:rsidRDefault="00C0208B" w:rsidP="00F74193">
      <w:pPr>
        <w:rPr>
          <w:rFonts w:ascii="Daytona" w:hAnsi="Daytona" w:cs="Times New Roman"/>
          <w:sz w:val="24"/>
          <w:szCs w:val="24"/>
          <w:lang w:val="es-ES" w:eastAsia="es-ES"/>
        </w:rPr>
      </w:pPr>
      <w:r w:rsidRPr="00F74193">
        <w:rPr>
          <w:rFonts w:ascii="Daytona" w:hAnsi="Daytona" w:cs="Times New Roman"/>
          <w:i/>
          <w:iCs/>
          <w:sz w:val="30"/>
          <w:szCs w:val="30"/>
          <w:shd w:val="clear" w:color="auto" w:fill="B6D7A8"/>
          <w:lang w:val="es-ES" w:eastAsia="es-ES"/>
        </w:rPr>
        <w:t>Principios</w:t>
      </w:r>
    </w:p>
    <w:p w14:paraId="7AEB6149" w14:textId="77777777" w:rsidR="00C0208B" w:rsidRPr="00BB2C81" w:rsidRDefault="00C0208B" w:rsidP="001B65A5">
      <w:pPr>
        <w:pStyle w:val="Prrafodelista"/>
        <w:numPr>
          <w:ilvl w:val="0"/>
          <w:numId w:val="42"/>
        </w:numPr>
        <w:rPr>
          <w:rFonts w:ascii="Daytona" w:hAnsi="Daytona"/>
          <w:lang w:val="es-ES" w:eastAsia="es-ES"/>
        </w:rPr>
      </w:pPr>
      <w:r w:rsidRPr="00BB2C81">
        <w:rPr>
          <w:rFonts w:ascii="Daytona" w:hAnsi="Daytona"/>
          <w:u w:val="single"/>
          <w:lang w:val="es-ES" w:eastAsia="es-ES"/>
        </w:rPr>
        <w:t>Visualizar el flujo</w:t>
      </w:r>
      <w:r w:rsidRPr="00BB2C81">
        <w:rPr>
          <w:rFonts w:ascii="Daytona" w:hAnsi="Daytona"/>
          <w:lang w:val="es-ES" w:eastAsia="es-ES"/>
        </w:rPr>
        <w:t xml:space="preserve">: Se logra transparencia al hacer visible para todo el equipo el trabajo mediante un tablero </w:t>
      </w:r>
      <w:proofErr w:type="spellStart"/>
      <w:r w:rsidRPr="00BB2C81">
        <w:rPr>
          <w:rFonts w:ascii="Daytona" w:hAnsi="Daytona"/>
          <w:lang w:val="es-ES" w:eastAsia="es-ES"/>
        </w:rPr>
        <w:t>kanban</w:t>
      </w:r>
      <w:proofErr w:type="spellEnd"/>
      <w:r w:rsidRPr="00BB2C81">
        <w:rPr>
          <w:rFonts w:ascii="Daytona" w:hAnsi="Daytona"/>
          <w:lang w:val="es-ES" w:eastAsia="es-ES"/>
        </w:rPr>
        <w:t xml:space="preserve"> siempre disponible y a la vista.</w:t>
      </w:r>
    </w:p>
    <w:p w14:paraId="33002FBF" w14:textId="77777777" w:rsidR="00C0208B" w:rsidRPr="00BB2C81" w:rsidRDefault="00C0208B" w:rsidP="001B65A5">
      <w:pPr>
        <w:pStyle w:val="Prrafodelista"/>
        <w:numPr>
          <w:ilvl w:val="0"/>
          <w:numId w:val="42"/>
        </w:numPr>
        <w:rPr>
          <w:rFonts w:ascii="Daytona" w:hAnsi="Daytona"/>
          <w:lang w:val="es-ES" w:eastAsia="es-ES"/>
        </w:rPr>
      </w:pPr>
      <w:r w:rsidRPr="00BB2C81">
        <w:rPr>
          <w:rFonts w:ascii="Daytona" w:hAnsi="Daytona"/>
          <w:u w:val="single"/>
          <w:lang w:val="es-ES" w:eastAsia="es-ES"/>
        </w:rPr>
        <w:t>Limitar el trabajo en progreso</w:t>
      </w:r>
      <w:r w:rsidRPr="00BB2C81">
        <w:rPr>
          <w:rFonts w:ascii="Daytona" w:hAnsi="Daytona"/>
          <w:lang w:val="es-ES" w:eastAsia="es-ES"/>
        </w:rPr>
        <w:t xml:space="preserve">: Se restringe la cantidad máxima de elementos de trabajo en las distintas etapas (Columnas del tablero </w:t>
      </w:r>
      <w:proofErr w:type="spellStart"/>
      <w:r w:rsidRPr="00BB2C81">
        <w:rPr>
          <w:rFonts w:ascii="Daytona" w:hAnsi="Daytona"/>
          <w:lang w:val="es-ES" w:eastAsia="es-ES"/>
        </w:rPr>
        <w:t>kanban</w:t>
      </w:r>
      <w:proofErr w:type="spellEnd"/>
      <w:r w:rsidRPr="00BB2C81">
        <w:rPr>
          <w:rFonts w:ascii="Daytona" w:hAnsi="Daytona"/>
          <w:lang w:val="es-ES" w:eastAsia="es-ES"/>
        </w:rPr>
        <w:t>). Permite que el equipo mantenga un ritmo de trabajo óptimo sin exceder su capacidad de trabajo.</w:t>
      </w:r>
    </w:p>
    <w:p w14:paraId="2934808A" w14:textId="77777777" w:rsidR="00C0208B" w:rsidRPr="00BB2C81" w:rsidRDefault="00C0208B" w:rsidP="001B65A5">
      <w:pPr>
        <w:pStyle w:val="Prrafodelista"/>
        <w:numPr>
          <w:ilvl w:val="0"/>
          <w:numId w:val="42"/>
        </w:numPr>
        <w:rPr>
          <w:rFonts w:ascii="Daytona" w:hAnsi="Daytona"/>
          <w:lang w:val="es-ES" w:eastAsia="es-ES"/>
        </w:rPr>
      </w:pPr>
      <w:r w:rsidRPr="00BB2C81">
        <w:rPr>
          <w:rFonts w:ascii="Daytona" w:hAnsi="Daytona"/>
          <w:u w:val="single"/>
          <w:lang w:val="es-ES" w:eastAsia="es-ES"/>
        </w:rPr>
        <w:t>Administrar el flujo</w:t>
      </w:r>
      <w:r w:rsidRPr="00BB2C81">
        <w:rPr>
          <w:rFonts w:ascii="Daytona" w:hAnsi="Daytona"/>
          <w:lang w:val="es-ES" w:eastAsia="es-ES"/>
        </w:rPr>
        <w:t>: Visualizar el trabajo por hacer y lo que actualmente se está haciendo, permite gestionar el flujo de trabajo al detectar cuellos de botella o fallas. Logra que sea continuo e ininterrumpido.</w:t>
      </w:r>
    </w:p>
    <w:p w14:paraId="5E33F2EA" w14:textId="77777777" w:rsidR="00C0208B" w:rsidRPr="00BB2C81" w:rsidRDefault="00C0208B" w:rsidP="001B65A5">
      <w:pPr>
        <w:pStyle w:val="Prrafodelista"/>
        <w:numPr>
          <w:ilvl w:val="0"/>
          <w:numId w:val="42"/>
        </w:numPr>
        <w:rPr>
          <w:rFonts w:ascii="Daytona" w:hAnsi="Daytona"/>
          <w:lang w:val="es-ES" w:eastAsia="es-ES"/>
        </w:rPr>
      </w:pPr>
      <w:r w:rsidRPr="00BB2C81">
        <w:rPr>
          <w:rFonts w:ascii="Daytona" w:hAnsi="Daytona"/>
          <w:u w:val="single"/>
          <w:lang w:val="es-ES" w:eastAsia="es-ES"/>
        </w:rPr>
        <w:t>Hacer explícita las políticas</w:t>
      </w:r>
      <w:r w:rsidRPr="00BB2C81">
        <w:rPr>
          <w:rFonts w:ascii="Daytona" w:hAnsi="Daytona"/>
          <w:lang w:val="es-ES" w:eastAsia="es-ES"/>
        </w:rPr>
        <w:t xml:space="preserve">: Las políticas de calidad o </w:t>
      </w:r>
      <w:proofErr w:type="spellStart"/>
      <w:r w:rsidRPr="00BB2C81">
        <w:rPr>
          <w:rFonts w:ascii="Daytona" w:hAnsi="Daytona"/>
          <w:lang w:val="es-ES" w:eastAsia="es-ES"/>
        </w:rPr>
        <w:t>DoD</w:t>
      </w:r>
      <w:proofErr w:type="spellEnd"/>
      <w:r w:rsidRPr="00BB2C81">
        <w:rPr>
          <w:rFonts w:ascii="Daytona" w:hAnsi="Daytona"/>
          <w:lang w:val="es-ES" w:eastAsia="es-ES"/>
        </w:rPr>
        <w:t xml:space="preserve"> deben estar definidas, publicadas y promovidas para lograr no sólo que se cumplan, si no buscar mejorar continuamente.</w:t>
      </w:r>
    </w:p>
    <w:p w14:paraId="09FAF179" w14:textId="77777777" w:rsidR="00C0208B" w:rsidRPr="00BB2C81" w:rsidRDefault="00C0208B" w:rsidP="001B65A5">
      <w:pPr>
        <w:pStyle w:val="Prrafodelista"/>
        <w:numPr>
          <w:ilvl w:val="0"/>
          <w:numId w:val="42"/>
        </w:numPr>
        <w:rPr>
          <w:rFonts w:ascii="Daytona" w:hAnsi="Daytona"/>
          <w:lang w:val="es-ES" w:eastAsia="es-ES"/>
        </w:rPr>
      </w:pPr>
      <w:r w:rsidRPr="00BB2C81">
        <w:rPr>
          <w:rFonts w:ascii="Daytona" w:hAnsi="Daytona"/>
          <w:u w:val="single"/>
          <w:lang w:val="es-ES" w:eastAsia="es-ES"/>
        </w:rPr>
        <w:t>Mejorar colaborativamente</w:t>
      </w:r>
      <w:r w:rsidRPr="00BB2C81">
        <w:rPr>
          <w:rFonts w:ascii="Daytona" w:hAnsi="Daytona"/>
          <w:lang w:val="es-ES" w:eastAsia="es-ES"/>
        </w:rPr>
        <w:t>: La mejora debe ser con una visión compartida y comprensión colectiva de los problemas que deben superarse.</w:t>
      </w:r>
    </w:p>
    <w:p w14:paraId="7B0E6919" w14:textId="77777777" w:rsidR="00C0208B" w:rsidRPr="00F74193" w:rsidRDefault="00C0208B" w:rsidP="00F74193">
      <w:pPr>
        <w:rPr>
          <w:rFonts w:ascii="Daytona" w:hAnsi="Daytona" w:cs="Times New Roman"/>
          <w:sz w:val="24"/>
          <w:szCs w:val="24"/>
          <w:lang w:val="es-ES" w:eastAsia="es-ES"/>
        </w:rPr>
      </w:pPr>
      <w:r w:rsidRPr="00F74193">
        <w:rPr>
          <w:rFonts w:ascii="Daytona" w:hAnsi="Daytona" w:cs="Times New Roman"/>
          <w:i/>
          <w:iCs/>
          <w:sz w:val="30"/>
          <w:szCs w:val="30"/>
          <w:shd w:val="clear" w:color="auto" w:fill="B6D7A8"/>
          <w:lang w:val="es-ES" w:eastAsia="es-ES"/>
        </w:rPr>
        <w:t>¿Cómo aplicar Kanban?</w:t>
      </w:r>
    </w:p>
    <w:p w14:paraId="53FAB5AC" w14:textId="35E814DF" w:rsidR="002A7155" w:rsidRDefault="002A7155" w:rsidP="001B65A5">
      <w:pPr>
        <w:pStyle w:val="Prrafodelista"/>
        <w:numPr>
          <w:ilvl w:val="0"/>
          <w:numId w:val="43"/>
        </w:numPr>
        <w:rPr>
          <w:rFonts w:ascii="Daytona" w:hAnsi="Daytona"/>
          <w:lang w:val="es-ES" w:eastAsia="es-ES"/>
        </w:rPr>
      </w:pPr>
      <w:r w:rsidRPr="00F74193">
        <w:rPr>
          <w:noProof/>
          <w:bdr w:val="none" w:sz="0" w:space="0" w:color="auto" w:frame="1"/>
          <w:lang w:val="es-ES" w:eastAsia="es-ES"/>
        </w:rPr>
        <w:drawing>
          <wp:anchor distT="0" distB="0" distL="114300" distR="114300" simplePos="0" relativeHeight="251658240" behindDoc="1" locked="0" layoutInCell="1" allowOverlap="1" wp14:anchorId="3D1745E4" wp14:editId="23758568">
            <wp:simplePos x="0" y="0"/>
            <wp:positionH relativeFrom="margin">
              <wp:align>right</wp:align>
            </wp:positionH>
            <wp:positionV relativeFrom="paragraph">
              <wp:posOffset>176005</wp:posOffset>
            </wp:positionV>
            <wp:extent cx="357505" cy="1073150"/>
            <wp:effectExtent l="0" t="0" r="4445" b="0"/>
            <wp:wrapTight wrapText="bothSides">
              <wp:wrapPolygon edited="0">
                <wp:start x="0" y="0"/>
                <wp:lineTo x="0" y="21089"/>
                <wp:lineTo x="20718" y="21089"/>
                <wp:lineTo x="20718" y="0"/>
                <wp:lineTo x="0" y="0"/>
              </wp:wrapPolygon>
            </wp:wrapTight>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7505" cy="1073150"/>
                    </a:xfrm>
                    <a:prstGeom prst="rect">
                      <a:avLst/>
                    </a:prstGeom>
                    <a:noFill/>
                    <a:ln>
                      <a:noFill/>
                    </a:ln>
                  </pic:spPr>
                </pic:pic>
              </a:graphicData>
            </a:graphic>
            <wp14:sizeRelH relativeFrom="margin">
              <wp14:pctWidth>0</wp14:pctWidth>
            </wp14:sizeRelH>
          </wp:anchor>
        </w:drawing>
      </w:r>
      <w:r w:rsidR="00C0208B" w:rsidRPr="002A7155">
        <w:rPr>
          <w:rFonts w:ascii="Daytona" w:hAnsi="Daytona"/>
          <w:lang w:val="es-ES" w:eastAsia="es-ES"/>
        </w:rPr>
        <w:t>Empezar con lo que se tiene.</w:t>
      </w:r>
    </w:p>
    <w:p w14:paraId="712D69CB" w14:textId="0AA89E25" w:rsidR="002A7155" w:rsidRDefault="00C0208B" w:rsidP="001B65A5">
      <w:pPr>
        <w:pStyle w:val="Prrafodelista"/>
        <w:numPr>
          <w:ilvl w:val="0"/>
          <w:numId w:val="43"/>
        </w:numPr>
        <w:rPr>
          <w:rFonts w:ascii="Daytona" w:hAnsi="Daytona"/>
          <w:lang w:val="es-ES" w:eastAsia="es-ES"/>
        </w:rPr>
      </w:pPr>
      <w:r w:rsidRPr="002A7155">
        <w:rPr>
          <w:rFonts w:ascii="Daytona" w:hAnsi="Daytona"/>
          <w:lang w:val="es-ES" w:eastAsia="es-ES"/>
        </w:rPr>
        <w:t>Entender el proceso actual.</w:t>
      </w:r>
    </w:p>
    <w:p w14:paraId="258908E1" w14:textId="77777777" w:rsidR="002A7155" w:rsidRDefault="00C0208B" w:rsidP="001B65A5">
      <w:pPr>
        <w:pStyle w:val="Prrafodelista"/>
        <w:numPr>
          <w:ilvl w:val="1"/>
          <w:numId w:val="43"/>
        </w:numPr>
        <w:rPr>
          <w:rFonts w:ascii="Daytona" w:hAnsi="Daytona"/>
          <w:lang w:val="es-ES" w:eastAsia="es-ES"/>
        </w:rPr>
      </w:pPr>
      <w:r w:rsidRPr="002A7155">
        <w:rPr>
          <w:rFonts w:ascii="Daytona" w:hAnsi="Daytona"/>
          <w:u w:val="single"/>
          <w:lang w:val="es-ES" w:eastAsia="es-ES"/>
        </w:rPr>
        <w:t>Visualizar el flujo de trabajo</w:t>
      </w:r>
      <w:r w:rsidRPr="002A7155">
        <w:rPr>
          <w:rFonts w:ascii="Daytona" w:hAnsi="Daytona"/>
          <w:lang w:val="es-ES" w:eastAsia="es-ES"/>
        </w:rPr>
        <w:t xml:space="preserve">: Consiste en dividir el trabajo en piezas, de las cuales pueden ser defectos, </w:t>
      </w:r>
      <w:proofErr w:type="spellStart"/>
      <w:r w:rsidRPr="002A7155">
        <w:rPr>
          <w:rFonts w:ascii="Daytona" w:hAnsi="Daytona"/>
          <w:lang w:val="es-ES" w:eastAsia="es-ES"/>
        </w:rPr>
        <w:t>user</w:t>
      </w:r>
      <w:proofErr w:type="spellEnd"/>
      <w:r w:rsidRPr="002A7155">
        <w:rPr>
          <w:rFonts w:ascii="Daytona" w:hAnsi="Daytona"/>
          <w:lang w:val="es-ES" w:eastAsia="es-ES"/>
        </w:rPr>
        <w:t xml:space="preserve"> </w:t>
      </w:r>
      <w:proofErr w:type="spellStart"/>
      <w:r w:rsidRPr="002A7155">
        <w:rPr>
          <w:rFonts w:ascii="Daytona" w:hAnsi="Daytona"/>
          <w:lang w:val="es-ES" w:eastAsia="es-ES"/>
        </w:rPr>
        <w:t>stories</w:t>
      </w:r>
      <w:proofErr w:type="spellEnd"/>
      <w:r w:rsidRPr="002A7155">
        <w:rPr>
          <w:rFonts w:ascii="Daytona" w:hAnsi="Daytona"/>
          <w:lang w:val="es-ES" w:eastAsia="es-ES"/>
        </w:rPr>
        <w:t xml:space="preserve">, </w:t>
      </w:r>
      <w:proofErr w:type="spellStart"/>
      <w:r w:rsidRPr="002A7155">
        <w:rPr>
          <w:rFonts w:ascii="Daytona" w:hAnsi="Daytona"/>
          <w:lang w:val="es-ES" w:eastAsia="es-ES"/>
        </w:rPr>
        <w:t>user</w:t>
      </w:r>
      <w:proofErr w:type="spellEnd"/>
      <w:r w:rsidRPr="002A7155">
        <w:rPr>
          <w:rFonts w:ascii="Daytona" w:hAnsi="Daytona"/>
          <w:lang w:val="es-ES" w:eastAsia="es-ES"/>
        </w:rPr>
        <w:t xml:space="preserve"> cases, entre otras que el equipo decida para lograr gestionarlo.</w:t>
      </w:r>
    </w:p>
    <w:p w14:paraId="0A417DED" w14:textId="39A3B8BB" w:rsidR="00C0208B" w:rsidRPr="002A7155" w:rsidRDefault="00C0208B" w:rsidP="001B65A5">
      <w:pPr>
        <w:pStyle w:val="Prrafodelista"/>
        <w:numPr>
          <w:ilvl w:val="1"/>
          <w:numId w:val="43"/>
        </w:numPr>
        <w:rPr>
          <w:rFonts w:ascii="Daytona" w:hAnsi="Daytona"/>
          <w:lang w:val="es-ES" w:eastAsia="es-ES"/>
        </w:rPr>
      </w:pPr>
      <w:r w:rsidRPr="002A7155">
        <w:rPr>
          <w:rFonts w:ascii="Daytona" w:hAnsi="Daytona"/>
          <w:lang w:val="es-ES" w:eastAsia="es-ES"/>
        </w:rPr>
        <w:t xml:space="preserve">Se deberá indicar en cada nota cada pieza de trabajo, pudiendo distinguir entre los distintos </w:t>
      </w:r>
      <w:r w:rsidRPr="002A7155">
        <w:rPr>
          <w:rFonts w:ascii="Daytona" w:hAnsi="Daytona"/>
          <w:u w:val="single"/>
          <w:lang w:val="es-ES" w:eastAsia="es-ES"/>
        </w:rPr>
        <w:t>tipos de trabajo</w:t>
      </w:r>
      <w:r w:rsidRPr="002A7155">
        <w:rPr>
          <w:rFonts w:ascii="Daytona" w:hAnsi="Daytona"/>
          <w:lang w:val="es-ES" w:eastAsia="es-ES"/>
        </w:rPr>
        <w:t xml:space="preserve"> con diferentes colores de notas.</w:t>
      </w:r>
    </w:p>
    <w:p w14:paraId="0D8896B0" w14:textId="77777777" w:rsidR="00C0208B" w:rsidRPr="00F74193" w:rsidRDefault="00C0208B" w:rsidP="00F74193">
      <w:pPr>
        <w:rPr>
          <w:rFonts w:ascii="Daytona" w:hAnsi="Daytona" w:cs="Times New Roman"/>
          <w:sz w:val="24"/>
          <w:szCs w:val="24"/>
          <w:lang w:val="es-ES" w:eastAsia="es-ES"/>
        </w:rPr>
      </w:pPr>
      <w:r w:rsidRPr="00F74193">
        <w:rPr>
          <w:rFonts w:ascii="Daytona" w:hAnsi="Daytona"/>
          <w:lang w:val="es-ES" w:eastAsia="es-ES"/>
        </w:rPr>
        <w:t xml:space="preserve">Se </w:t>
      </w:r>
      <w:r w:rsidRPr="00F74193">
        <w:rPr>
          <w:rFonts w:ascii="Daytona" w:hAnsi="Daytona"/>
          <w:i/>
          <w:iCs/>
          <w:lang w:val="es-ES" w:eastAsia="es-ES"/>
        </w:rPr>
        <w:t>asigna la capacidad en función de la demanda</w:t>
      </w:r>
      <w:r w:rsidRPr="00F74193">
        <w:rPr>
          <w:rFonts w:ascii="Daytona" w:hAnsi="Daytona"/>
          <w:lang w:val="es-ES" w:eastAsia="es-ES"/>
        </w:rPr>
        <w:t>, es definir el porcentaje de cada tipo de trabajo en cada estado del proceso.</w:t>
      </w:r>
    </w:p>
    <w:p w14:paraId="4C098A25" w14:textId="7473F183" w:rsidR="00C0208B" w:rsidRPr="00F74193" w:rsidRDefault="00C0208B" w:rsidP="00F74193">
      <w:pPr>
        <w:rPr>
          <w:rFonts w:ascii="Daytona" w:hAnsi="Daytona"/>
          <w:lang w:val="es-ES" w:eastAsia="es-ES"/>
        </w:rPr>
      </w:pPr>
      <w:r w:rsidRPr="00F74193">
        <w:rPr>
          <w:rFonts w:ascii="Daytona" w:hAnsi="Daytona"/>
          <w:lang w:val="es-ES" w:eastAsia="es-ES"/>
        </w:rPr>
        <w:t>Se define un nombre para cada columna dentro del tablero, que representan etapas del flujo de trabajo</w:t>
      </w:r>
      <w:r w:rsidR="29A4A736" w:rsidRPr="45550BCB">
        <w:rPr>
          <w:rFonts w:ascii="Daytona" w:hAnsi="Daytona"/>
          <w:lang w:val="es-ES" w:eastAsia="es-ES"/>
        </w:rPr>
        <w:t xml:space="preserve"> </w:t>
      </w:r>
      <w:r w:rsidR="29A4A736" w:rsidRPr="6A4BDBD8">
        <w:rPr>
          <w:rFonts w:ascii="Daytona" w:hAnsi="Daytona"/>
          <w:lang w:val="es-ES" w:eastAsia="es-ES"/>
        </w:rPr>
        <w:t>(se pueden pensar como pasos del proceso actual)</w:t>
      </w:r>
      <w:r w:rsidR="31CFAF7A" w:rsidRPr="6A4BDBD8">
        <w:rPr>
          <w:rFonts w:ascii="Daytona" w:hAnsi="Daytona"/>
          <w:lang w:val="es-ES" w:eastAsia="es-ES"/>
        </w:rPr>
        <w:t>.</w:t>
      </w:r>
      <w:r w:rsidRPr="00F74193">
        <w:rPr>
          <w:rFonts w:ascii="Daytona" w:hAnsi="Daytona"/>
          <w:lang w:val="es-ES" w:eastAsia="es-ES"/>
        </w:rPr>
        <w:t xml:space="preserve"> Y se ubican conociendo que el flujo </w:t>
      </w:r>
      <w:r w:rsidRPr="00F74193">
        <w:rPr>
          <w:rFonts w:ascii="Daytona" w:hAnsi="Daytona"/>
          <w:lang w:val="es-ES" w:eastAsia="es-ES"/>
        </w:rPr>
        <w:lastRenderedPageBreak/>
        <w:t>será de izquierda a derecha.</w:t>
      </w:r>
      <w:r w:rsidR="31CFAF7A">
        <w:rPr>
          <w:noProof/>
        </w:rPr>
        <w:drawing>
          <wp:inline distT="0" distB="0" distL="0" distR="0" wp14:anchorId="40E11328" wp14:editId="41C01F38">
            <wp:extent cx="5041266" cy="3228340"/>
            <wp:effectExtent l="0" t="0" r="698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5041266" cy="3228340"/>
                    </a:xfrm>
                    <a:prstGeom prst="rect">
                      <a:avLst/>
                    </a:prstGeom>
                  </pic:spPr>
                </pic:pic>
              </a:graphicData>
            </a:graphic>
          </wp:inline>
        </w:drawing>
      </w:r>
    </w:p>
    <w:p w14:paraId="25058DBA" w14:textId="77777777" w:rsidR="00C0208B" w:rsidRPr="00F74193" w:rsidRDefault="00C0208B" w:rsidP="00F74193">
      <w:pPr>
        <w:rPr>
          <w:rFonts w:ascii="Daytona" w:hAnsi="Daytona" w:cs="Times New Roman"/>
          <w:sz w:val="24"/>
          <w:szCs w:val="24"/>
          <w:lang w:val="es-ES" w:eastAsia="es-ES"/>
        </w:rPr>
      </w:pPr>
      <w:r w:rsidRPr="00F74193">
        <w:rPr>
          <w:rFonts w:ascii="Daytona" w:hAnsi="Daytona"/>
          <w:lang w:val="es-ES" w:eastAsia="es-ES"/>
        </w:rPr>
        <w:t>Existen dos tipos de colas o columnas:</w:t>
      </w:r>
    </w:p>
    <w:p w14:paraId="611ADBB4" w14:textId="77777777" w:rsidR="00C0208B" w:rsidRPr="00F74193" w:rsidRDefault="00C0208B" w:rsidP="00F74193">
      <w:pPr>
        <w:rPr>
          <w:rFonts w:ascii="Daytona" w:hAnsi="Daytona"/>
          <w:lang w:val="es-ES" w:eastAsia="es-ES"/>
        </w:rPr>
      </w:pPr>
      <w:r w:rsidRPr="00F74193">
        <w:rPr>
          <w:rFonts w:ascii="Daytona" w:hAnsi="Daytona"/>
          <w:u w:val="single"/>
          <w:lang w:val="es-ES" w:eastAsia="es-ES"/>
        </w:rPr>
        <w:t>Producción</w:t>
      </w:r>
      <w:r w:rsidRPr="00F74193">
        <w:rPr>
          <w:rFonts w:ascii="Daytona" w:hAnsi="Daytona"/>
          <w:lang w:val="es-ES" w:eastAsia="es-ES"/>
        </w:rPr>
        <w:t>: Es todo el trabajo que efectivamente las personas están realizando.</w:t>
      </w:r>
    </w:p>
    <w:p w14:paraId="5E6B7F00" w14:textId="77777777" w:rsidR="00C0208B" w:rsidRPr="00F74193" w:rsidRDefault="00C0208B" w:rsidP="00F74193">
      <w:pPr>
        <w:rPr>
          <w:rFonts w:ascii="Daytona" w:hAnsi="Daytona"/>
          <w:lang w:val="es-ES" w:eastAsia="es-ES"/>
        </w:rPr>
      </w:pPr>
      <w:r w:rsidRPr="00F74193">
        <w:rPr>
          <w:rFonts w:ascii="Daytona" w:hAnsi="Daytona"/>
          <w:u w:val="single"/>
          <w:lang w:val="es-ES" w:eastAsia="es-ES"/>
        </w:rPr>
        <w:t>Acumuladora</w:t>
      </w:r>
      <w:r w:rsidRPr="00F74193">
        <w:rPr>
          <w:rFonts w:ascii="Daytona" w:hAnsi="Daytona"/>
          <w:lang w:val="es-ES" w:eastAsia="es-ES"/>
        </w:rPr>
        <w:t xml:space="preserve">: Todo el trabajo que se encuentra disponible para el </w:t>
      </w:r>
      <w:proofErr w:type="spellStart"/>
      <w:r w:rsidRPr="00F74193">
        <w:rPr>
          <w:rFonts w:ascii="Daytona" w:hAnsi="Daytona"/>
          <w:lang w:val="es-ES" w:eastAsia="es-ES"/>
        </w:rPr>
        <w:t>pull</w:t>
      </w:r>
      <w:proofErr w:type="spellEnd"/>
      <w:r w:rsidRPr="00F74193">
        <w:rPr>
          <w:rFonts w:ascii="Daytona" w:hAnsi="Daytona"/>
          <w:lang w:val="es-ES" w:eastAsia="es-ES"/>
        </w:rPr>
        <w:t>, arrastrar.</w:t>
      </w:r>
    </w:p>
    <w:p w14:paraId="5CF41171" w14:textId="77777777" w:rsidR="00C0208B" w:rsidRPr="00F74193" w:rsidRDefault="00C0208B" w:rsidP="00F74193">
      <w:pPr>
        <w:rPr>
          <w:rFonts w:ascii="Daytona" w:hAnsi="Daytona"/>
          <w:lang w:val="es-ES" w:eastAsia="es-ES"/>
        </w:rPr>
      </w:pPr>
      <w:r w:rsidRPr="00F74193">
        <w:rPr>
          <w:rFonts w:ascii="Daytona" w:hAnsi="Daytona"/>
          <w:lang w:val="es-ES" w:eastAsia="es-ES"/>
        </w:rPr>
        <w:t xml:space="preserve">Definir las </w:t>
      </w:r>
      <w:r w:rsidRPr="00F74193">
        <w:rPr>
          <w:rFonts w:ascii="Daytona" w:hAnsi="Daytona"/>
          <w:u w:val="single"/>
          <w:lang w:val="es-ES" w:eastAsia="es-ES"/>
        </w:rPr>
        <w:t>políticas</w:t>
      </w:r>
      <w:r w:rsidRPr="00F74193">
        <w:rPr>
          <w:rFonts w:ascii="Daytona" w:hAnsi="Daytona"/>
          <w:lang w:val="es-ES" w:eastAsia="es-ES"/>
        </w:rPr>
        <w:t xml:space="preserve"> de calidad, o bien, </w:t>
      </w:r>
      <w:proofErr w:type="spellStart"/>
      <w:r w:rsidRPr="00F74193">
        <w:rPr>
          <w:rFonts w:ascii="Daytona" w:hAnsi="Daytona"/>
          <w:lang w:val="es-ES" w:eastAsia="es-ES"/>
        </w:rPr>
        <w:t>DoD</w:t>
      </w:r>
      <w:proofErr w:type="spellEnd"/>
      <w:r w:rsidRPr="00F74193">
        <w:rPr>
          <w:rFonts w:ascii="Daytona" w:hAnsi="Daytona"/>
          <w:lang w:val="es-ES" w:eastAsia="es-ES"/>
        </w:rPr>
        <w:t xml:space="preserve"> para cada estado.</w:t>
      </w:r>
    </w:p>
    <w:p w14:paraId="1A4E1237" w14:textId="77777777" w:rsidR="00C0208B" w:rsidRPr="00F74193" w:rsidRDefault="00C0208B" w:rsidP="00F74193">
      <w:pPr>
        <w:rPr>
          <w:rFonts w:ascii="Daytona" w:hAnsi="Daytona"/>
          <w:lang w:val="es-ES" w:eastAsia="es-ES"/>
        </w:rPr>
      </w:pPr>
      <w:r w:rsidRPr="00F74193">
        <w:rPr>
          <w:rFonts w:ascii="Daytona" w:hAnsi="Daytona"/>
          <w:lang w:val="es-ES" w:eastAsia="es-ES"/>
        </w:rPr>
        <w:t xml:space="preserve">Acordar los límites </w:t>
      </w:r>
      <w:proofErr w:type="spellStart"/>
      <w:r w:rsidRPr="00F74193">
        <w:rPr>
          <w:rFonts w:ascii="Daytona" w:hAnsi="Daytona"/>
          <w:b/>
          <w:bCs/>
          <w:lang w:val="es-ES" w:eastAsia="es-ES"/>
        </w:rPr>
        <w:t>WiP</w:t>
      </w:r>
      <w:proofErr w:type="spellEnd"/>
      <w:r w:rsidRPr="00F74193">
        <w:rPr>
          <w:rFonts w:ascii="Daytona" w:hAnsi="Daytona"/>
          <w:b/>
          <w:bCs/>
          <w:lang w:val="es-ES" w:eastAsia="es-ES"/>
        </w:rPr>
        <w:t xml:space="preserve"> </w:t>
      </w:r>
      <w:r w:rsidRPr="00F74193">
        <w:rPr>
          <w:rFonts w:ascii="Daytona" w:hAnsi="Daytona"/>
          <w:lang w:val="es-ES" w:eastAsia="es-ES"/>
        </w:rPr>
        <w:t xml:space="preserve">para cada etapa del proceso. Consiste en asignar límites explícitos de cuántos ítems </w:t>
      </w:r>
      <w:proofErr w:type="gramStart"/>
      <w:r w:rsidRPr="00F74193">
        <w:rPr>
          <w:rFonts w:ascii="Daytona" w:hAnsi="Daytona"/>
          <w:lang w:val="es-ES" w:eastAsia="es-ES"/>
        </w:rPr>
        <w:t>pueden</w:t>
      </w:r>
      <w:proofErr w:type="gramEnd"/>
      <w:r w:rsidRPr="00F74193">
        <w:rPr>
          <w:rFonts w:ascii="Daytona" w:hAnsi="Daytona"/>
          <w:lang w:val="es-ES" w:eastAsia="es-ES"/>
        </w:rPr>
        <w:t xml:space="preserve"> haber en progreso en cada estado de flujo de trabajo. No se buscará mayor trabajo si se ha llegado al límite.</w:t>
      </w:r>
    </w:p>
    <w:p w14:paraId="401D8C9D" w14:textId="4B11B377" w:rsidR="00C0208B" w:rsidRPr="00F74193" w:rsidRDefault="00C0208B" w:rsidP="00F74193">
      <w:pPr>
        <w:rPr>
          <w:rFonts w:ascii="Daytona" w:hAnsi="Daytona" w:cs="Times New Roman"/>
          <w:sz w:val="24"/>
          <w:szCs w:val="24"/>
          <w:lang w:val="es-ES" w:eastAsia="es-ES"/>
        </w:rPr>
      </w:pPr>
      <w:r w:rsidRPr="00F74193">
        <w:rPr>
          <w:rFonts w:ascii="Daytona" w:hAnsi="Daytona" w:cs="Times New Roman"/>
          <w:sz w:val="24"/>
          <w:szCs w:val="24"/>
          <w:lang w:val="es-ES" w:eastAsia="es-ES"/>
        </w:rPr>
        <w:br/>
      </w:r>
      <w:r w:rsidRPr="00F74193">
        <w:rPr>
          <w:rFonts w:ascii="Daytona" w:hAnsi="Daytona" w:cs="Times New Roman"/>
          <w:noProof/>
          <w:sz w:val="24"/>
          <w:szCs w:val="24"/>
          <w:bdr w:val="none" w:sz="0" w:space="0" w:color="auto" w:frame="1"/>
          <w:lang w:val="es-ES" w:eastAsia="es-ES"/>
        </w:rPr>
        <w:drawing>
          <wp:inline distT="0" distB="0" distL="0" distR="0" wp14:anchorId="15A8C717" wp14:editId="29696342">
            <wp:extent cx="5732780" cy="1900555"/>
            <wp:effectExtent l="0" t="0" r="1270" b="4445"/>
            <wp:docPr id="2" name="Picture 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ime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1900555"/>
                    </a:xfrm>
                    <a:prstGeom prst="rect">
                      <a:avLst/>
                    </a:prstGeom>
                    <a:noFill/>
                    <a:ln>
                      <a:noFill/>
                    </a:ln>
                  </pic:spPr>
                </pic:pic>
              </a:graphicData>
            </a:graphic>
          </wp:inline>
        </w:drawing>
      </w:r>
    </w:p>
    <w:p w14:paraId="48A84B8F" w14:textId="77777777" w:rsidR="00C0208B" w:rsidRPr="00F74193" w:rsidRDefault="00C0208B" w:rsidP="00F74193">
      <w:pPr>
        <w:rPr>
          <w:rFonts w:ascii="Daytona" w:hAnsi="Daytona" w:cs="Times New Roman"/>
          <w:sz w:val="24"/>
          <w:szCs w:val="24"/>
          <w:lang w:val="es-ES" w:eastAsia="es-ES"/>
        </w:rPr>
      </w:pPr>
      <w:r w:rsidRPr="00F74193">
        <w:rPr>
          <w:rFonts w:ascii="Daytona" w:hAnsi="Daytona"/>
          <w:lang w:val="es-ES" w:eastAsia="es-ES"/>
        </w:rPr>
        <w:t xml:space="preserve">La </w:t>
      </w:r>
      <w:r w:rsidRPr="00F74193">
        <w:rPr>
          <w:rFonts w:ascii="Daytona" w:hAnsi="Daytona"/>
          <w:u w:val="single"/>
          <w:lang w:val="es-ES" w:eastAsia="es-ES"/>
        </w:rPr>
        <w:t xml:space="preserve">elección del </w:t>
      </w:r>
      <w:proofErr w:type="spellStart"/>
      <w:r w:rsidRPr="00F74193">
        <w:rPr>
          <w:rFonts w:ascii="Daytona" w:hAnsi="Daytona"/>
          <w:u w:val="single"/>
          <w:lang w:val="es-ES" w:eastAsia="es-ES"/>
        </w:rPr>
        <w:t>WiP</w:t>
      </w:r>
      <w:proofErr w:type="spellEnd"/>
      <w:r w:rsidRPr="00F74193">
        <w:rPr>
          <w:rFonts w:ascii="Daytona" w:hAnsi="Daytona"/>
          <w:lang w:val="es-ES" w:eastAsia="es-ES"/>
        </w:rPr>
        <w:t xml:space="preserve"> permite ayudar al flujo de trabajo.</w:t>
      </w:r>
    </w:p>
    <w:p w14:paraId="7B6795B2" w14:textId="77777777" w:rsidR="00C0208B" w:rsidRPr="00F74193" w:rsidRDefault="00C0208B" w:rsidP="00F74193">
      <w:pPr>
        <w:rPr>
          <w:rFonts w:ascii="Daytona" w:hAnsi="Daytona"/>
          <w:lang w:val="es-ES" w:eastAsia="es-ES"/>
        </w:rPr>
      </w:pPr>
      <w:r w:rsidRPr="00F74193">
        <w:rPr>
          <w:rFonts w:ascii="Daytona" w:hAnsi="Daytona"/>
          <w:lang w:val="es-ES" w:eastAsia="es-ES"/>
        </w:rPr>
        <w:t xml:space="preserve">Comenzar a fluir el trabajo, a través del sistema tirando de él, con señales </w:t>
      </w:r>
      <w:proofErr w:type="spellStart"/>
      <w:r w:rsidRPr="00F74193">
        <w:rPr>
          <w:rFonts w:ascii="Daytona" w:hAnsi="Daytona"/>
          <w:lang w:val="es-ES" w:eastAsia="es-ES"/>
        </w:rPr>
        <w:t>kanban</w:t>
      </w:r>
      <w:proofErr w:type="spellEnd"/>
      <w:r w:rsidRPr="00F74193">
        <w:rPr>
          <w:rFonts w:ascii="Daytona" w:hAnsi="Daytona"/>
          <w:lang w:val="es-ES" w:eastAsia="es-ES"/>
        </w:rPr>
        <w:t>.</w:t>
      </w:r>
    </w:p>
    <w:p w14:paraId="4FE6CB51" w14:textId="77777777" w:rsidR="00C0208B" w:rsidRPr="00F74193" w:rsidRDefault="00C0208B" w:rsidP="00F74193">
      <w:pPr>
        <w:rPr>
          <w:rFonts w:ascii="Daytona" w:hAnsi="Daytona"/>
          <w:lang w:val="es-ES" w:eastAsia="es-ES"/>
        </w:rPr>
      </w:pPr>
      <w:r w:rsidRPr="00F74193">
        <w:rPr>
          <w:rFonts w:ascii="Daytona" w:hAnsi="Daytona"/>
          <w:lang w:val="es-ES" w:eastAsia="es-ES"/>
        </w:rPr>
        <w:lastRenderedPageBreak/>
        <w:t xml:space="preserve">Una consideración es mover los recursos a los </w:t>
      </w:r>
      <w:r w:rsidRPr="00F74193">
        <w:rPr>
          <w:rFonts w:ascii="Daytona" w:hAnsi="Daytona"/>
          <w:b/>
          <w:bCs/>
          <w:lang w:val="es-ES" w:eastAsia="es-ES"/>
        </w:rPr>
        <w:t>cuellos de botella</w:t>
      </w:r>
      <w:r w:rsidRPr="00F74193">
        <w:rPr>
          <w:rFonts w:ascii="Daytona" w:hAnsi="Daytona"/>
          <w:lang w:val="es-ES" w:eastAsia="es-ES"/>
        </w:rPr>
        <w:t>, para lograr evitar atascos en el flujo.</w:t>
      </w:r>
    </w:p>
    <w:p w14:paraId="6412D3CA" w14:textId="77777777" w:rsidR="00C0208B" w:rsidRPr="00F74193" w:rsidRDefault="00C0208B" w:rsidP="00F74193">
      <w:pPr>
        <w:rPr>
          <w:rFonts w:ascii="Daytona" w:hAnsi="Daytona" w:cs="Times New Roman"/>
          <w:sz w:val="24"/>
          <w:szCs w:val="24"/>
          <w:lang w:val="es-ES" w:eastAsia="es-ES"/>
        </w:rPr>
      </w:pPr>
      <w:r w:rsidRPr="00F74193">
        <w:rPr>
          <w:rFonts w:ascii="Daytona" w:hAnsi="Daytona"/>
          <w:b/>
          <w:bCs/>
          <w:i/>
          <w:iCs/>
          <w:lang w:val="es-ES" w:eastAsia="es-ES"/>
        </w:rPr>
        <w:t>Conceptos</w:t>
      </w:r>
    </w:p>
    <w:p w14:paraId="4153E5C4" w14:textId="77777777" w:rsidR="00C0208B" w:rsidRPr="00F74193" w:rsidRDefault="00C0208B" w:rsidP="00F74193">
      <w:pPr>
        <w:rPr>
          <w:rFonts w:ascii="Daytona" w:hAnsi="Daytona" w:cs="Times New Roman"/>
          <w:sz w:val="24"/>
          <w:szCs w:val="24"/>
          <w:lang w:val="es-ES" w:eastAsia="es-ES"/>
        </w:rPr>
      </w:pPr>
      <w:r w:rsidRPr="00F74193">
        <w:rPr>
          <w:rFonts w:ascii="Daytona" w:hAnsi="Daytona"/>
          <w:u w:val="single"/>
          <w:lang w:val="es-ES" w:eastAsia="es-ES"/>
        </w:rPr>
        <w:t>Clase de servicio</w:t>
      </w:r>
      <w:r w:rsidRPr="00F74193">
        <w:rPr>
          <w:rFonts w:ascii="Daytona" w:hAnsi="Daytona"/>
          <w:lang w:val="es-ES" w:eastAsia="es-ES"/>
        </w:rPr>
        <w:t xml:space="preserve">: Diferentes trabajos tienen distintas políticas, o bien, </w:t>
      </w:r>
      <w:proofErr w:type="spellStart"/>
      <w:r w:rsidRPr="00F74193">
        <w:rPr>
          <w:rFonts w:ascii="Daytona" w:hAnsi="Daytona"/>
          <w:lang w:val="es-ES" w:eastAsia="es-ES"/>
        </w:rPr>
        <w:t>DoD</w:t>
      </w:r>
      <w:proofErr w:type="spellEnd"/>
      <w:r w:rsidRPr="00F74193">
        <w:rPr>
          <w:rFonts w:ascii="Daytona" w:hAnsi="Daytona"/>
          <w:lang w:val="es-ES" w:eastAsia="es-ES"/>
        </w:rPr>
        <w:t xml:space="preserve"> para cada estado.</w:t>
      </w:r>
    </w:p>
    <w:p w14:paraId="68DED189" w14:textId="4AA273EF" w:rsidR="008F1C29" w:rsidRDefault="00C0208B" w:rsidP="00F74193">
      <w:pPr>
        <w:rPr>
          <w:rFonts w:ascii="Daytona" w:hAnsi="Daytona"/>
          <w:lang w:val="es-ES" w:eastAsia="es-ES"/>
        </w:rPr>
      </w:pPr>
      <w:r w:rsidRPr="00F74193">
        <w:rPr>
          <w:rFonts w:ascii="Daytona" w:hAnsi="Daytona"/>
          <w:u w:val="single"/>
          <w:lang w:val="es-ES" w:eastAsia="es-ES"/>
        </w:rPr>
        <w:t>Cadencia</w:t>
      </w:r>
      <w:r w:rsidRPr="00F74193">
        <w:rPr>
          <w:rFonts w:ascii="Daytona" w:hAnsi="Daytona"/>
          <w:lang w:val="es-ES" w:eastAsia="es-ES"/>
        </w:rPr>
        <w:t xml:space="preserve">: </w:t>
      </w:r>
      <w:proofErr w:type="spellStart"/>
      <w:r w:rsidRPr="00F74193">
        <w:rPr>
          <w:rFonts w:ascii="Daytona" w:hAnsi="Daytona"/>
          <w:lang w:val="es-ES" w:eastAsia="es-ES"/>
        </w:rPr>
        <w:t>Releases</w:t>
      </w:r>
      <w:proofErr w:type="spellEnd"/>
      <w:r w:rsidRPr="00F74193">
        <w:rPr>
          <w:rFonts w:ascii="Daytona" w:hAnsi="Daytona"/>
          <w:lang w:val="es-ES" w:eastAsia="es-ES"/>
        </w:rPr>
        <w:t>, planificaciones, revisiones.</w:t>
      </w:r>
    </w:p>
    <w:p w14:paraId="01BB601C" w14:textId="1EF2C287" w:rsidR="009A5B98" w:rsidRDefault="71BC6BBA" w:rsidP="009A5B98">
      <w:pPr>
        <w:pStyle w:val="Estilo2"/>
      </w:pPr>
      <w:bookmarkStart w:id="407" w:name="_Toc2057952327"/>
      <w:bookmarkStart w:id="408" w:name="_Toc881251752"/>
      <w:bookmarkStart w:id="409" w:name="_Toc1633558035"/>
      <w:bookmarkStart w:id="410" w:name="_Toc1260150171"/>
      <w:bookmarkStart w:id="411" w:name="_Toc117866094"/>
      <w:bookmarkStart w:id="412" w:name="_Toc1273771550"/>
      <w:bookmarkStart w:id="413" w:name="_Toc117866366"/>
      <w:r>
        <w:t>Diferencia con Scrum</w:t>
      </w:r>
      <w:bookmarkEnd w:id="407"/>
      <w:bookmarkEnd w:id="408"/>
      <w:bookmarkEnd w:id="409"/>
      <w:bookmarkEnd w:id="410"/>
      <w:bookmarkEnd w:id="411"/>
      <w:bookmarkEnd w:id="412"/>
      <w:bookmarkEnd w:id="413"/>
    </w:p>
    <w:tbl>
      <w:tblPr>
        <w:tblW w:w="0" w:type="auto"/>
        <w:tblCellMar>
          <w:top w:w="15" w:type="dxa"/>
          <w:left w:w="15" w:type="dxa"/>
          <w:bottom w:w="15" w:type="dxa"/>
          <w:right w:w="15" w:type="dxa"/>
        </w:tblCellMar>
        <w:tblLook w:val="04A0" w:firstRow="1" w:lastRow="0" w:firstColumn="1" w:lastColumn="0" w:noHBand="0" w:noVBand="1"/>
      </w:tblPr>
      <w:tblGrid>
        <w:gridCol w:w="2066"/>
        <w:gridCol w:w="3311"/>
        <w:gridCol w:w="5069"/>
      </w:tblGrid>
      <w:tr w:rsidR="009A5B98" w14:paraId="62B916F3"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AD3"/>
            <w:tcMar>
              <w:top w:w="100" w:type="dxa"/>
              <w:left w:w="100" w:type="dxa"/>
              <w:bottom w:w="100" w:type="dxa"/>
              <w:right w:w="100" w:type="dxa"/>
            </w:tcMar>
            <w:hideMark/>
          </w:tcPr>
          <w:p w14:paraId="447CB929" w14:textId="77777777" w:rsidR="009A5B98" w:rsidRDefault="009A5B98">
            <w:pPr>
              <w:pStyle w:val="NormalWeb"/>
              <w:spacing w:before="0" w:beforeAutospacing="0" w:after="0" w:afterAutospacing="0"/>
              <w:jc w:val="center"/>
            </w:pPr>
            <w:r>
              <w:rPr>
                <w:rFonts w:ascii="Merriweather" w:hAnsi="Merriweather"/>
                <w:b/>
                <w:bCs/>
                <w:color w:val="000000"/>
                <w:sz w:val="26"/>
                <w:szCs w:val="26"/>
              </w:rPr>
              <w:t>Diferencia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AD3"/>
            <w:tcMar>
              <w:top w:w="100" w:type="dxa"/>
              <w:left w:w="100" w:type="dxa"/>
              <w:bottom w:w="100" w:type="dxa"/>
              <w:right w:w="100" w:type="dxa"/>
            </w:tcMar>
            <w:hideMark/>
          </w:tcPr>
          <w:p w14:paraId="7FD83AFF" w14:textId="77777777" w:rsidR="009A5B98" w:rsidRDefault="009A5B98">
            <w:pPr>
              <w:pStyle w:val="NormalWeb"/>
              <w:spacing w:before="0" w:beforeAutospacing="0" w:after="0" w:afterAutospacing="0"/>
              <w:jc w:val="center"/>
            </w:pPr>
            <w:r>
              <w:rPr>
                <w:rFonts w:ascii="Merriweather" w:hAnsi="Merriweather"/>
                <w:b/>
                <w:bCs/>
                <w:color w:val="000000"/>
                <w:sz w:val="26"/>
                <w:szCs w:val="26"/>
              </w:rPr>
              <w:t>SCRUM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AD3"/>
            <w:tcMar>
              <w:top w:w="100" w:type="dxa"/>
              <w:left w:w="100" w:type="dxa"/>
              <w:bottom w:w="100" w:type="dxa"/>
              <w:right w:w="100" w:type="dxa"/>
            </w:tcMar>
            <w:hideMark/>
          </w:tcPr>
          <w:p w14:paraId="255C586D" w14:textId="77777777" w:rsidR="009A5B98" w:rsidRDefault="009A5B98">
            <w:pPr>
              <w:pStyle w:val="NormalWeb"/>
              <w:spacing w:before="0" w:beforeAutospacing="0" w:after="0" w:afterAutospacing="0"/>
              <w:jc w:val="center"/>
            </w:pPr>
            <w:r>
              <w:rPr>
                <w:rFonts w:ascii="Merriweather" w:hAnsi="Merriweather"/>
                <w:b/>
                <w:bCs/>
                <w:color w:val="000000"/>
                <w:sz w:val="26"/>
                <w:szCs w:val="26"/>
              </w:rPr>
              <w:t>KANBAN</w:t>
            </w:r>
          </w:p>
        </w:tc>
      </w:tr>
      <w:tr w:rsidR="009A5B98" w14:paraId="2C255BD4"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B261CF" w14:textId="77777777" w:rsidR="009A5B98" w:rsidRDefault="009A5B98">
            <w:pPr>
              <w:pStyle w:val="NormalWeb"/>
              <w:spacing w:before="0" w:beforeAutospacing="0" w:after="0" w:afterAutospacing="0"/>
            </w:pPr>
            <w:r>
              <w:rPr>
                <w:rFonts w:ascii="Arial" w:hAnsi="Arial" w:cs="Arial"/>
                <w:color w:val="000000"/>
                <w:sz w:val="22"/>
                <w:szCs w:val="22"/>
              </w:rPr>
              <w:t>Tiempo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5F33DD" w14:textId="77777777" w:rsidR="009A5B98" w:rsidRDefault="009A5B98">
            <w:pPr>
              <w:pStyle w:val="NormalWeb"/>
              <w:spacing w:before="0" w:beforeAutospacing="0" w:after="0" w:afterAutospacing="0"/>
            </w:pPr>
            <w:r>
              <w:rPr>
                <w:rFonts w:ascii="Arial" w:hAnsi="Arial" w:cs="Arial"/>
                <w:color w:val="000000"/>
                <w:sz w:val="22"/>
                <w:szCs w:val="22"/>
              </w:rPr>
              <w:t>Las iteraciones son de tiempo fijo.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559441" w14:textId="77777777" w:rsidR="009A5B98" w:rsidRDefault="009A5B98">
            <w:pPr>
              <w:pStyle w:val="NormalWeb"/>
              <w:spacing w:before="0" w:beforeAutospacing="0" w:after="0" w:afterAutospacing="0"/>
            </w:pPr>
            <w:r>
              <w:rPr>
                <w:rFonts w:ascii="Arial" w:hAnsi="Arial" w:cs="Arial"/>
                <w:color w:val="000000"/>
                <w:sz w:val="22"/>
                <w:szCs w:val="22"/>
              </w:rPr>
              <w:t>El tiempo fijo es opcional. La cadencia puede variar. Pueden estar marcadas por la previsión de los eventos en lugar de tener un tiempo prefijado.</w:t>
            </w:r>
          </w:p>
        </w:tc>
      </w:tr>
      <w:tr w:rsidR="009A5B98" w14:paraId="5C43D93F"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40A22B" w14:textId="77777777" w:rsidR="009A5B98" w:rsidRDefault="009A5B98">
            <w:pPr>
              <w:pStyle w:val="NormalWeb"/>
              <w:spacing w:before="0" w:beforeAutospacing="0" w:after="0" w:afterAutospacing="0"/>
            </w:pPr>
            <w:r>
              <w:rPr>
                <w:rFonts w:ascii="Arial" w:hAnsi="Arial" w:cs="Arial"/>
                <w:color w:val="000000"/>
                <w:sz w:val="22"/>
                <w:szCs w:val="22"/>
              </w:rPr>
              <w:t>Compromiso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9A1068" w14:textId="77777777" w:rsidR="009A5B98" w:rsidRDefault="009A5B98">
            <w:pPr>
              <w:pStyle w:val="NormalWeb"/>
              <w:spacing w:before="0" w:beforeAutospacing="0" w:after="0" w:afterAutospacing="0"/>
            </w:pPr>
            <w:r>
              <w:rPr>
                <w:rFonts w:ascii="Arial" w:hAnsi="Arial" w:cs="Arial"/>
                <w:color w:val="000000"/>
                <w:sz w:val="22"/>
                <w:szCs w:val="22"/>
              </w:rPr>
              <w:t>El equipo asume un compromiso de trabajo por iteración.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7435E1" w14:textId="77777777" w:rsidR="009A5B98" w:rsidRDefault="009A5B98">
            <w:pPr>
              <w:pStyle w:val="NormalWeb"/>
              <w:spacing w:before="0" w:beforeAutospacing="0" w:after="0" w:afterAutospacing="0"/>
            </w:pPr>
            <w:r>
              <w:rPr>
                <w:rFonts w:ascii="Arial" w:hAnsi="Arial" w:cs="Arial"/>
                <w:color w:val="000000"/>
                <w:sz w:val="22"/>
                <w:szCs w:val="22"/>
              </w:rPr>
              <w:t>El compromiso es opcional.</w:t>
            </w:r>
          </w:p>
        </w:tc>
      </w:tr>
      <w:tr w:rsidR="009A5B98" w14:paraId="07D7A55F"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F21DEE" w14:textId="77777777" w:rsidR="009A5B98" w:rsidRDefault="009A5B98">
            <w:pPr>
              <w:pStyle w:val="NormalWeb"/>
              <w:spacing w:before="0" w:beforeAutospacing="0" w:after="0" w:afterAutospacing="0"/>
            </w:pPr>
            <w:r>
              <w:rPr>
                <w:rFonts w:ascii="Arial" w:hAnsi="Arial" w:cs="Arial"/>
                <w:color w:val="000000"/>
                <w:sz w:val="22"/>
                <w:szCs w:val="22"/>
              </w:rPr>
              <w:t>Métrica por defecto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72F759" w14:textId="77777777" w:rsidR="009A5B98" w:rsidRDefault="009A5B98">
            <w:pPr>
              <w:pStyle w:val="NormalWeb"/>
              <w:spacing w:before="0" w:beforeAutospacing="0" w:after="0" w:afterAutospacing="0"/>
            </w:pPr>
            <w:r>
              <w:rPr>
                <w:rFonts w:ascii="Arial" w:hAnsi="Arial" w:cs="Arial"/>
                <w:color w:val="000000"/>
                <w:sz w:val="22"/>
                <w:szCs w:val="22"/>
              </w:rPr>
              <w:t xml:space="preserve">Para la planificación y mejora es la </w:t>
            </w:r>
            <w:r>
              <w:rPr>
                <w:rFonts w:ascii="Arial" w:hAnsi="Arial" w:cs="Arial"/>
                <w:b/>
                <w:bCs/>
                <w:color w:val="000000"/>
                <w:sz w:val="22"/>
                <w:szCs w:val="22"/>
              </w:rPr>
              <w:t>velocidad</w:t>
            </w:r>
            <w:r>
              <w:rPr>
                <w:rFonts w:ascii="Arial" w:hAnsi="Arial" w:cs="Arial"/>
                <w:color w:val="000000"/>
                <w:sz w:val="22"/>
                <w:szCs w:val="22"/>
              </w:rPr>
              <w: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87DA89" w14:textId="77777777" w:rsidR="009A5B98" w:rsidRDefault="009A5B98">
            <w:pPr>
              <w:pStyle w:val="NormalWeb"/>
              <w:spacing w:before="0" w:beforeAutospacing="0" w:after="0" w:afterAutospacing="0"/>
            </w:pPr>
            <w:r>
              <w:rPr>
                <w:rFonts w:ascii="Arial" w:hAnsi="Arial" w:cs="Arial"/>
                <w:color w:val="000000"/>
                <w:sz w:val="22"/>
                <w:szCs w:val="22"/>
              </w:rPr>
              <w:t xml:space="preserve">El por defecto es </w:t>
            </w:r>
            <w:r>
              <w:rPr>
                <w:rFonts w:ascii="Arial" w:hAnsi="Arial" w:cs="Arial"/>
                <w:b/>
                <w:bCs/>
                <w:color w:val="000000"/>
                <w:sz w:val="22"/>
                <w:szCs w:val="22"/>
              </w:rPr>
              <w:t>Lead Time</w:t>
            </w:r>
            <w:r>
              <w:rPr>
                <w:rFonts w:ascii="Arial" w:hAnsi="Arial" w:cs="Arial"/>
                <w:color w:val="000000"/>
                <w:sz w:val="22"/>
                <w:szCs w:val="22"/>
              </w:rPr>
              <w:t xml:space="preserve"> (tiempo de entrega promedio)</w:t>
            </w:r>
          </w:p>
        </w:tc>
      </w:tr>
      <w:tr w:rsidR="009A5B98" w14:paraId="4824B740"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EFDAB1" w14:textId="77777777" w:rsidR="009A5B98" w:rsidRDefault="009A5B98">
            <w:pPr>
              <w:pStyle w:val="NormalWeb"/>
              <w:spacing w:before="0" w:beforeAutospacing="0" w:after="0" w:afterAutospacing="0"/>
            </w:pPr>
            <w:r>
              <w:rPr>
                <w:rFonts w:ascii="Arial" w:hAnsi="Arial" w:cs="Arial"/>
                <w:color w:val="000000"/>
                <w:sz w:val="22"/>
                <w:szCs w:val="22"/>
              </w:rPr>
              <w:t>Equipos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AA5A671" w14:textId="77777777" w:rsidR="009A5B98" w:rsidRDefault="009A5B98">
            <w:pPr>
              <w:pStyle w:val="NormalWeb"/>
              <w:spacing w:before="0" w:beforeAutospacing="0" w:after="0" w:afterAutospacing="0"/>
            </w:pPr>
            <w:r>
              <w:rPr>
                <w:rFonts w:ascii="Arial" w:hAnsi="Arial" w:cs="Arial"/>
                <w:color w:val="000000"/>
                <w:sz w:val="22"/>
                <w:szCs w:val="22"/>
              </w:rPr>
              <w:t>Multifuncionales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EF3DDA" w14:textId="77777777" w:rsidR="009A5B98" w:rsidRDefault="009A5B98">
            <w:pPr>
              <w:pStyle w:val="NormalWeb"/>
              <w:spacing w:before="0" w:beforeAutospacing="0" w:after="0" w:afterAutospacing="0"/>
            </w:pPr>
            <w:r>
              <w:rPr>
                <w:rFonts w:ascii="Arial" w:hAnsi="Arial" w:cs="Arial"/>
                <w:color w:val="000000"/>
                <w:sz w:val="22"/>
                <w:szCs w:val="22"/>
              </w:rPr>
              <w:t>Multifuncionales o especializados.</w:t>
            </w:r>
          </w:p>
        </w:tc>
      </w:tr>
      <w:tr w:rsidR="009A5B98" w14:paraId="1BCC1DD7"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96F12F" w14:textId="77777777" w:rsidR="009A5B98" w:rsidRDefault="009A5B98">
            <w:pPr>
              <w:pStyle w:val="NormalWeb"/>
              <w:spacing w:before="0" w:beforeAutospacing="0" w:after="0" w:afterAutospacing="0"/>
            </w:pPr>
            <w:r>
              <w:rPr>
                <w:rFonts w:ascii="Arial" w:hAnsi="Arial" w:cs="Arial"/>
                <w:color w:val="000000"/>
                <w:sz w:val="22"/>
                <w:szCs w:val="22"/>
              </w:rPr>
              <w:t>Diagramas de seguimiento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AF773D" w14:textId="77777777" w:rsidR="009A5B98" w:rsidRDefault="009A5B98">
            <w:pPr>
              <w:pStyle w:val="NormalWeb"/>
              <w:spacing w:before="0" w:beforeAutospacing="0" w:after="0" w:afterAutospacing="0"/>
            </w:pPr>
            <w:r>
              <w:rPr>
                <w:rFonts w:ascii="Arial" w:hAnsi="Arial" w:cs="Arial"/>
                <w:color w:val="000000"/>
                <w:sz w:val="22"/>
                <w:szCs w:val="22"/>
              </w:rPr>
              <w:t xml:space="preserve">Deben emplearse gráficos </w:t>
            </w:r>
            <w:proofErr w:type="spellStart"/>
            <w:r>
              <w:rPr>
                <w:rFonts w:ascii="Arial" w:hAnsi="Arial" w:cs="Arial"/>
                <w:color w:val="000000"/>
                <w:sz w:val="22"/>
                <w:szCs w:val="22"/>
              </w:rPr>
              <w:t>Burndown</w:t>
            </w:r>
            <w:proofErr w:type="spellEnd"/>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7E0680" w14:textId="77777777" w:rsidR="009A5B98" w:rsidRDefault="009A5B98">
            <w:pPr>
              <w:pStyle w:val="NormalWeb"/>
              <w:spacing w:before="0" w:beforeAutospacing="0" w:after="0" w:afterAutospacing="0"/>
            </w:pPr>
            <w:r>
              <w:rPr>
                <w:rFonts w:ascii="Arial" w:hAnsi="Arial" w:cs="Arial"/>
                <w:color w:val="000000"/>
                <w:sz w:val="22"/>
                <w:szCs w:val="22"/>
              </w:rPr>
              <w:t>No se prescriben diagramas de seguimiento.</w:t>
            </w:r>
          </w:p>
        </w:tc>
      </w:tr>
      <w:tr w:rsidR="009A5B98" w14:paraId="22D69E88"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A18392" w14:textId="77777777" w:rsidR="009A5B98" w:rsidRDefault="009A5B98">
            <w:pPr>
              <w:pStyle w:val="NormalWeb"/>
              <w:spacing w:before="0" w:beforeAutospacing="0" w:after="0" w:afterAutospacing="0"/>
            </w:pPr>
            <w:r>
              <w:rPr>
                <w:rFonts w:ascii="Arial" w:hAnsi="Arial" w:cs="Arial"/>
                <w:color w:val="000000"/>
                <w:sz w:val="22"/>
                <w:szCs w:val="22"/>
              </w:rPr>
              <w:t>Limitación WIP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412FEF" w14:textId="77777777" w:rsidR="009A5B98" w:rsidRDefault="009A5B98">
            <w:pPr>
              <w:pStyle w:val="NormalWeb"/>
              <w:spacing w:before="0" w:beforeAutospacing="0" w:after="0" w:afterAutospacing="0"/>
            </w:pPr>
            <w:r>
              <w:rPr>
                <w:rFonts w:ascii="Arial" w:hAnsi="Arial" w:cs="Arial"/>
                <w:color w:val="000000"/>
                <w:sz w:val="22"/>
                <w:szCs w:val="22"/>
              </w:rPr>
              <w:t>Es indirecta y está marcada por el sprint.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D8D100" w14:textId="77777777" w:rsidR="009A5B98" w:rsidRDefault="009A5B98">
            <w:pPr>
              <w:pStyle w:val="NormalWeb"/>
              <w:spacing w:before="0" w:beforeAutospacing="0" w:after="0" w:afterAutospacing="0"/>
            </w:pPr>
            <w:r>
              <w:rPr>
                <w:rFonts w:ascii="Arial" w:hAnsi="Arial" w:cs="Arial"/>
                <w:color w:val="000000"/>
                <w:sz w:val="22"/>
                <w:szCs w:val="22"/>
              </w:rPr>
              <w:t>Es directa para cada etapa de trabajo o el estado del trabajo.</w:t>
            </w:r>
          </w:p>
        </w:tc>
      </w:tr>
      <w:tr w:rsidR="009A5B98" w14:paraId="7C0888B4"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8C7D5B" w14:textId="77777777" w:rsidR="009A5B98" w:rsidRDefault="009A5B98">
            <w:pPr>
              <w:pStyle w:val="NormalWeb"/>
              <w:spacing w:before="0" w:beforeAutospacing="0" w:after="0" w:afterAutospacing="0"/>
            </w:pPr>
            <w:r>
              <w:rPr>
                <w:rFonts w:ascii="Arial" w:hAnsi="Arial" w:cs="Arial"/>
                <w:color w:val="000000"/>
                <w:sz w:val="22"/>
                <w:szCs w:val="22"/>
              </w:rPr>
              <w:t>Agregar trabajo.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B1DD82" w14:textId="77777777" w:rsidR="009A5B98" w:rsidRDefault="009A5B98">
            <w:pPr>
              <w:pStyle w:val="NormalWeb"/>
              <w:spacing w:before="0" w:beforeAutospacing="0" w:after="0" w:afterAutospacing="0"/>
            </w:pPr>
            <w:r>
              <w:rPr>
                <w:rFonts w:ascii="Arial" w:hAnsi="Arial" w:cs="Arial"/>
                <w:color w:val="000000"/>
                <w:sz w:val="22"/>
                <w:szCs w:val="22"/>
              </w:rPr>
              <w:t>No se puede agregar alcance una vez comenzado el sprint.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88B88B6" w14:textId="77777777" w:rsidR="009A5B98" w:rsidRDefault="009A5B98">
            <w:pPr>
              <w:pStyle w:val="NormalWeb"/>
              <w:spacing w:before="0" w:beforeAutospacing="0" w:after="0" w:afterAutospacing="0"/>
            </w:pPr>
            <w:r>
              <w:rPr>
                <w:rFonts w:ascii="Arial" w:hAnsi="Arial" w:cs="Arial"/>
                <w:color w:val="000000"/>
                <w:sz w:val="22"/>
                <w:szCs w:val="22"/>
              </w:rPr>
              <w:t>Siempre que haya capacidad disponible, se puede agregar trabajo.</w:t>
            </w:r>
          </w:p>
        </w:tc>
      </w:tr>
      <w:tr w:rsidR="009A5B98" w14:paraId="056A2A48"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715261" w14:textId="77777777" w:rsidR="009A5B98" w:rsidRDefault="009A5B98">
            <w:pPr>
              <w:pStyle w:val="NormalWeb"/>
              <w:spacing w:before="0" w:beforeAutospacing="0" w:after="0" w:afterAutospacing="0"/>
            </w:pPr>
            <w:r>
              <w:rPr>
                <w:rFonts w:ascii="Arial" w:hAnsi="Arial" w:cs="Arial"/>
                <w:color w:val="000000"/>
                <w:sz w:val="22"/>
                <w:szCs w:val="22"/>
              </w:rPr>
              <w:t>Estimaciones.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725026" w14:textId="77777777" w:rsidR="009A5B98" w:rsidRDefault="009A5B98">
            <w:pPr>
              <w:pStyle w:val="NormalWeb"/>
              <w:spacing w:before="0" w:beforeAutospacing="0" w:after="0" w:afterAutospacing="0"/>
            </w:pPr>
            <w:r>
              <w:rPr>
                <w:rFonts w:ascii="Arial" w:hAnsi="Arial" w:cs="Arial"/>
                <w:color w:val="000000"/>
                <w:sz w:val="22"/>
                <w:szCs w:val="22"/>
              </w:rPr>
              <w:t>Se deben realizar estimaciones.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796D7E" w14:textId="77777777" w:rsidR="009A5B98" w:rsidRDefault="009A5B98">
            <w:pPr>
              <w:pStyle w:val="NormalWeb"/>
              <w:spacing w:before="0" w:beforeAutospacing="0" w:after="0" w:afterAutospacing="0"/>
            </w:pPr>
            <w:r>
              <w:rPr>
                <w:rFonts w:ascii="Arial" w:hAnsi="Arial" w:cs="Arial"/>
                <w:color w:val="000000"/>
                <w:sz w:val="22"/>
                <w:szCs w:val="22"/>
              </w:rPr>
              <w:t>La estimación es opcional.</w:t>
            </w:r>
          </w:p>
        </w:tc>
      </w:tr>
      <w:tr w:rsidR="009A5B98" w14:paraId="4D533A64"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E4C5C6" w14:textId="77777777" w:rsidR="009A5B98" w:rsidRDefault="009A5B98">
            <w:pPr>
              <w:pStyle w:val="NormalWeb"/>
              <w:spacing w:before="0" w:beforeAutospacing="0" w:after="0" w:afterAutospacing="0"/>
            </w:pPr>
            <w:r>
              <w:rPr>
                <w:rFonts w:ascii="Arial" w:hAnsi="Arial" w:cs="Arial"/>
                <w:color w:val="000000"/>
                <w:sz w:val="22"/>
                <w:szCs w:val="22"/>
              </w:rPr>
              <w:t>Compartido entre equipos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8430EB" w14:textId="77777777" w:rsidR="009A5B98" w:rsidRDefault="009A5B98">
            <w:pPr>
              <w:pStyle w:val="NormalWeb"/>
              <w:spacing w:before="0" w:beforeAutospacing="0" w:after="0" w:afterAutospacing="0"/>
            </w:pPr>
            <w:r>
              <w:rPr>
                <w:rFonts w:ascii="Arial" w:hAnsi="Arial" w:cs="Arial"/>
                <w:color w:val="000000"/>
                <w:sz w:val="22"/>
                <w:szCs w:val="22"/>
              </w:rPr>
              <w:t>Cada equipo tiene su sprint backlog.</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55881A" w14:textId="77777777" w:rsidR="009A5B98" w:rsidRDefault="009A5B98">
            <w:pPr>
              <w:pStyle w:val="NormalWeb"/>
              <w:spacing w:before="0" w:beforeAutospacing="0" w:after="0" w:afterAutospacing="0"/>
            </w:pPr>
            <w:r>
              <w:rPr>
                <w:rFonts w:ascii="Arial" w:hAnsi="Arial" w:cs="Arial"/>
                <w:color w:val="000000"/>
                <w:sz w:val="22"/>
                <w:szCs w:val="22"/>
              </w:rPr>
              <w:t xml:space="preserve">Todos los equipos comparten la misma pizarra o tabla </w:t>
            </w:r>
            <w:proofErr w:type="spellStart"/>
            <w:r>
              <w:rPr>
                <w:rFonts w:ascii="Arial" w:hAnsi="Arial" w:cs="Arial"/>
                <w:color w:val="000000"/>
                <w:sz w:val="22"/>
                <w:szCs w:val="22"/>
              </w:rPr>
              <w:t>kanban</w:t>
            </w:r>
            <w:proofErr w:type="spellEnd"/>
            <w:r>
              <w:rPr>
                <w:rFonts w:ascii="Arial" w:hAnsi="Arial" w:cs="Arial"/>
                <w:color w:val="000000"/>
                <w:sz w:val="22"/>
                <w:szCs w:val="22"/>
              </w:rPr>
              <w:t>.</w:t>
            </w:r>
          </w:p>
        </w:tc>
      </w:tr>
      <w:tr w:rsidR="009A5B98" w14:paraId="35DC4764"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F3EC37" w14:textId="77777777" w:rsidR="009A5B98" w:rsidRDefault="009A5B98">
            <w:pPr>
              <w:pStyle w:val="NormalWeb"/>
              <w:spacing w:before="0" w:beforeAutospacing="0" w:after="0" w:afterAutospacing="0"/>
            </w:pPr>
            <w:r>
              <w:rPr>
                <w:rFonts w:ascii="Arial" w:hAnsi="Arial" w:cs="Arial"/>
                <w:color w:val="000000"/>
                <w:sz w:val="22"/>
                <w:szCs w:val="22"/>
              </w:rPr>
              <w:t>Permanencia tablero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B9C450" w14:textId="60A1E5EE" w:rsidR="009A5B98" w:rsidRDefault="009A5B98">
            <w:pPr>
              <w:pStyle w:val="NormalWeb"/>
              <w:spacing w:before="0" w:beforeAutospacing="0" w:after="0" w:afterAutospacing="0"/>
            </w:pPr>
            <w:r>
              <w:rPr>
                <w:rFonts w:ascii="Arial" w:hAnsi="Arial" w:cs="Arial"/>
                <w:color w:val="000000"/>
                <w:sz w:val="22"/>
                <w:szCs w:val="22"/>
              </w:rPr>
              <w:t>En cada sprint se limpia</w:t>
            </w:r>
            <w:r w:rsidR="005931F6">
              <w:rPr>
                <w:rFonts w:ascii="Arial" w:hAnsi="Arial" w:cs="Arial"/>
                <w:color w:val="000000"/>
                <w:sz w:val="22"/>
                <w:szCs w:val="22"/>
              </w:rPr>
              <w: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ACEBBB" w14:textId="77777777" w:rsidR="009A5B98" w:rsidRDefault="009A5B98">
            <w:pPr>
              <w:pStyle w:val="NormalWeb"/>
              <w:spacing w:before="0" w:beforeAutospacing="0" w:after="0" w:afterAutospacing="0"/>
            </w:pPr>
            <w:r>
              <w:rPr>
                <w:rFonts w:ascii="Arial" w:hAnsi="Arial" w:cs="Arial"/>
                <w:color w:val="000000"/>
                <w:sz w:val="22"/>
                <w:szCs w:val="22"/>
              </w:rPr>
              <w:t>El tablero es persistente.</w:t>
            </w:r>
          </w:p>
        </w:tc>
      </w:tr>
      <w:tr w:rsidR="009A5B98" w14:paraId="7C65F7DA"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AB94BA" w14:textId="77777777" w:rsidR="009A5B98" w:rsidRDefault="009A5B98">
            <w:pPr>
              <w:pStyle w:val="NormalWeb"/>
              <w:spacing w:before="0" w:beforeAutospacing="0" w:after="0" w:afterAutospacing="0"/>
            </w:pPr>
            <w:r>
              <w:rPr>
                <w:rFonts w:ascii="Arial" w:hAnsi="Arial" w:cs="Arial"/>
                <w:color w:val="000000"/>
                <w:sz w:val="22"/>
                <w:szCs w:val="22"/>
              </w:rPr>
              <w:t>Roles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77595C2" w14:textId="77777777" w:rsidR="009A5B98" w:rsidRDefault="009A5B98">
            <w:pPr>
              <w:pStyle w:val="NormalWeb"/>
              <w:spacing w:before="0" w:beforeAutospacing="0" w:after="0" w:afterAutospacing="0"/>
            </w:pPr>
            <w:r>
              <w:rPr>
                <w:rFonts w:ascii="Arial" w:hAnsi="Arial" w:cs="Arial"/>
                <w:color w:val="000000"/>
                <w:sz w:val="22"/>
                <w:szCs w:val="22"/>
              </w:rPr>
              <w:t>Se prescriben tres roles. PO, SM y Equipo.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FF2CC8" w14:textId="1D8F8293" w:rsidR="009A5B98" w:rsidRDefault="009A5B98">
            <w:pPr>
              <w:pStyle w:val="NormalWeb"/>
              <w:spacing w:before="0" w:beforeAutospacing="0" w:after="0" w:afterAutospacing="0"/>
            </w:pPr>
            <w:r>
              <w:rPr>
                <w:rFonts w:ascii="Arial" w:hAnsi="Arial" w:cs="Arial"/>
                <w:color w:val="000000"/>
                <w:sz w:val="22"/>
                <w:szCs w:val="22"/>
              </w:rPr>
              <w:t>No se prescriben roles.</w:t>
            </w:r>
          </w:p>
        </w:tc>
      </w:tr>
      <w:tr w:rsidR="009A5B98" w14:paraId="594CFB1B"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E2687E" w14:textId="77777777" w:rsidR="009A5B98" w:rsidRDefault="009A5B98">
            <w:pPr>
              <w:pStyle w:val="NormalWeb"/>
              <w:spacing w:before="0" w:beforeAutospacing="0" w:after="0" w:afterAutospacing="0"/>
            </w:pPr>
            <w:r>
              <w:rPr>
                <w:rFonts w:ascii="Arial" w:hAnsi="Arial" w:cs="Arial"/>
                <w:color w:val="000000"/>
                <w:sz w:val="22"/>
                <w:szCs w:val="22"/>
              </w:rPr>
              <w:t>Priorización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CFA52D" w14:textId="77777777" w:rsidR="009A5B98" w:rsidRDefault="009A5B98">
            <w:pPr>
              <w:pStyle w:val="NormalWeb"/>
              <w:spacing w:before="0" w:beforeAutospacing="0" w:after="0" w:afterAutospacing="0"/>
            </w:pPr>
            <w:r>
              <w:rPr>
                <w:rFonts w:ascii="Arial" w:hAnsi="Arial" w:cs="Arial"/>
                <w:color w:val="000000"/>
                <w:sz w:val="22"/>
                <w:szCs w:val="22"/>
              </w:rPr>
              <w:t xml:space="preserve">El </w:t>
            </w:r>
            <w:proofErr w:type="spellStart"/>
            <w:r>
              <w:rPr>
                <w:rFonts w:ascii="Arial" w:hAnsi="Arial" w:cs="Arial"/>
                <w:color w:val="000000"/>
                <w:sz w:val="22"/>
                <w:szCs w:val="22"/>
              </w:rPr>
              <w:t>product</w:t>
            </w:r>
            <w:proofErr w:type="spellEnd"/>
            <w:r>
              <w:rPr>
                <w:rFonts w:ascii="Arial" w:hAnsi="Arial" w:cs="Arial"/>
                <w:color w:val="000000"/>
                <w:sz w:val="22"/>
                <w:szCs w:val="22"/>
              </w:rPr>
              <w:t xml:space="preserve"> backlog debe estar priorizado.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00B5D7" w14:textId="77777777" w:rsidR="009A5B98" w:rsidRDefault="009A5B98">
            <w:pPr>
              <w:pStyle w:val="NormalWeb"/>
              <w:spacing w:before="0" w:beforeAutospacing="0" w:after="0" w:afterAutospacing="0"/>
            </w:pPr>
            <w:r>
              <w:rPr>
                <w:rFonts w:ascii="Arial" w:hAnsi="Arial" w:cs="Arial"/>
                <w:color w:val="000000"/>
                <w:sz w:val="22"/>
                <w:szCs w:val="22"/>
              </w:rPr>
              <w:t>La priorización es opcional.</w:t>
            </w:r>
          </w:p>
        </w:tc>
      </w:tr>
      <w:tr w:rsidR="009A5B98" w14:paraId="5C40E1FE" w14:textId="77777777" w:rsidTr="1F5C545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94A1A57" w14:textId="77777777" w:rsidR="009A5B98" w:rsidRDefault="009A5B98">
            <w:pPr>
              <w:pStyle w:val="NormalWeb"/>
              <w:spacing w:before="0" w:beforeAutospacing="0" w:after="0" w:afterAutospacing="0"/>
            </w:pPr>
            <w:r>
              <w:rPr>
                <w:rFonts w:ascii="Arial" w:hAnsi="Arial" w:cs="Arial"/>
                <w:color w:val="000000"/>
                <w:sz w:val="22"/>
                <w:szCs w:val="22"/>
              </w:rPr>
              <w:t>Funcionalidades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E16C26" w14:textId="77777777" w:rsidR="009A5B98" w:rsidRDefault="009A5B98">
            <w:pPr>
              <w:pStyle w:val="NormalWeb"/>
              <w:spacing w:before="0" w:beforeAutospacing="0" w:after="0" w:afterAutospacing="0"/>
            </w:pPr>
            <w:r>
              <w:rPr>
                <w:rFonts w:ascii="Arial" w:hAnsi="Arial" w:cs="Arial"/>
                <w:color w:val="000000"/>
                <w:sz w:val="22"/>
                <w:szCs w:val="22"/>
              </w:rPr>
              <w:t>Espera que las funcionalidades se dividan tal que se completen en un sprint.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FEC10D" w14:textId="77777777" w:rsidR="009A5B98" w:rsidRDefault="009A5B98">
            <w:pPr>
              <w:pStyle w:val="NormalWeb"/>
              <w:spacing w:before="0" w:beforeAutospacing="0" w:after="0" w:afterAutospacing="0"/>
            </w:pPr>
            <w:r>
              <w:rPr>
                <w:rFonts w:ascii="Arial" w:hAnsi="Arial" w:cs="Arial"/>
                <w:color w:val="000000"/>
                <w:sz w:val="22"/>
                <w:szCs w:val="22"/>
              </w:rPr>
              <w:t>No se prescribe el tamaño de la funcionalidad.</w:t>
            </w:r>
          </w:p>
        </w:tc>
      </w:tr>
    </w:tbl>
    <w:p w14:paraId="777857A3" w14:textId="49BDCDE5" w:rsidR="00B332EC" w:rsidRDefault="00B332EC" w:rsidP="00B332EC">
      <w:pPr>
        <w:rPr>
          <w:rFonts w:ascii="Daytona" w:hAnsi="Daytona"/>
        </w:rPr>
      </w:pPr>
    </w:p>
    <w:p w14:paraId="403D45EA" w14:textId="49BDCDE5" w:rsidR="00B332EC" w:rsidRPr="00B332EC" w:rsidRDefault="00B332EC" w:rsidP="00B332EC">
      <w:pPr>
        <w:rPr>
          <w:rFonts w:ascii="Daytona" w:hAnsi="Daytona"/>
        </w:rPr>
      </w:pPr>
      <w:r w:rsidRPr="00B332EC">
        <w:rPr>
          <w:rFonts w:ascii="Daytona" w:hAnsi="Daytona"/>
        </w:rPr>
        <w:t xml:space="preserve">Kanban no tiene el concepto de </w:t>
      </w:r>
      <w:r w:rsidRPr="00B332EC">
        <w:rPr>
          <w:rFonts w:ascii="Daytona" w:hAnsi="Daytona"/>
          <w:b/>
          <w:bCs/>
        </w:rPr>
        <w:t>iteración</w:t>
      </w:r>
      <w:r w:rsidRPr="00B332EC">
        <w:rPr>
          <w:rFonts w:ascii="Daytona" w:hAnsi="Daytona"/>
        </w:rPr>
        <w:t xml:space="preserve"> ni </w:t>
      </w:r>
      <w:r w:rsidRPr="00B332EC">
        <w:rPr>
          <w:rFonts w:ascii="Daytona" w:hAnsi="Daytona"/>
          <w:b/>
          <w:bCs/>
        </w:rPr>
        <w:t>proyecto</w:t>
      </w:r>
      <w:r w:rsidRPr="00B332EC">
        <w:rPr>
          <w:rFonts w:ascii="Daytona" w:hAnsi="Daytona"/>
        </w:rPr>
        <w:t>, porque el trabajo fluye a lo largo de las distintas etapas del proceso de manera continua. No se corta o para en ningún momento este proceso.</w:t>
      </w:r>
    </w:p>
    <w:p w14:paraId="09B0030B" w14:textId="4C9763E6" w:rsidR="00B332EC" w:rsidRPr="00B332EC" w:rsidRDefault="00B332EC" w:rsidP="00B332EC">
      <w:pPr>
        <w:rPr>
          <w:rFonts w:ascii="Daytona" w:hAnsi="Daytona"/>
        </w:rPr>
      </w:pPr>
      <w:r w:rsidRPr="159C0B69">
        <w:rPr>
          <w:rFonts w:ascii="Daytona" w:hAnsi="Daytona"/>
        </w:rPr>
        <w:t xml:space="preserve">El </w:t>
      </w:r>
      <w:r w:rsidRPr="159C0B69">
        <w:rPr>
          <w:rFonts w:ascii="Daytona" w:hAnsi="Daytona"/>
          <w:b/>
          <w:bCs/>
        </w:rPr>
        <w:t>tablero</w:t>
      </w:r>
      <w:r w:rsidRPr="159C0B69">
        <w:rPr>
          <w:rFonts w:ascii="Daytona" w:hAnsi="Daytona"/>
        </w:rPr>
        <w:t xml:space="preserve"> en Kanban es permanente, mientras que</w:t>
      </w:r>
      <w:r w:rsidR="66BE8E8A" w:rsidRPr="391A1A56">
        <w:rPr>
          <w:rFonts w:ascii="Daytona" w:hAnsi="Daytona"/>
        </w:rPr>
        <w:t>,</w:t>
      </w:r>
      <w:r w:rsidRPr="159C0B69">
        <w:rPr>
          <w:rFonts w:ascii="Daytona" w:hAnsi="Daytona"/>
        </w:rPr>
        <w:t xml:space="preserve"> en Scrum, el mismo se limpia al finalizar cada sprint, ya que contiene las columnas de “</w:t>
      </w:r>
      <w:proofErr w:type="spellStart"/>
      <w:r w:rsidRPr="159C0B69">
        <w:rPr>
          <w:rFonts w:ascii="Daytona" w:hAnsi="Daytona"/>
        </w:rPr>
        <w:t>to</w:t>
      </w:r>
      <w:proofErr w:type="spellEnd"/>
      <w:r w:rsidR="6E16F4E6" w:rsidRPr="159C0B69">
        <w:rPr>
          <w:rFonts w:ascii="Daytona" w:hAnsi="Daytona"/>
        </w:rPr>
        <w:t>-</w:t>
      </w:r>
      <w:r w:rsidRPr="159C0B69">
        <w:rPr>
          <w:rFonts w:ascii="Daytona" w:hAnsi="Daytona"/>
        </w:rPr>
        <w:t>do”, “</w:t>
      </w:r>
      <w:proofErr w:type="spellStart"/>
      <w:r w:rsidRPr="159C0B69">
        <w:rPr>
          <w:rFonts w:ascii="Daytona" w:hAnsi="Daytona"/>
        </w:rPr>
        <w:t>doing</w:t>
      </w:r>
      <w:proofErr w:type="spellEnd"/>
      <w:r w:rsidRPr="159C0B69">
        <w:rPr>
          <w:rFonts w:ascii="Daytona" w:hAnsi="Daytona"/>
        </w:rPr>
        <w:t>” y “done” propio del sprint que se está ejecutando.</w:t>
      </w:r>
    </w:p>
    <w:p w14:paraId="793B0D35" w14:textId="1EF2C287" w:rsidR="2DD0C305" w:rsidRDefault="6B61C797" w:rsidP="4E6D18C1">
      <w:pPr>
        <w:pStyle w:val="Estilo1"/>
      </w:pPr>
      <w:bookmarkStart w:id="414" w:name="_Toc1604452121"/>
      <w:bookmarkStart w:id="415" w:name="_Toc2058104403"/>
      <w:bookmarkStart w:id="416" w:name="_Toc1469474952"/>
      <w:bookmarkStart w:id="417" w:name="_Toc530088074"/>
      <w:bookmarkStart w:id="418" w:name="_Toc117866095"/>
      <w:bookmarkStart w:id="419" w:name="_Toc1763063169"/>
      <w:bookmarkStart w:id="420" w:name="_Toc117866367"/>
      <w:r>
        <w:t>Métricas de SW en los diferentes enfoques de gestión</w:t>
      </w:r>
      <w:bookmarkEnd w:id="414"/>
      <w:bookmarkEnd w:id="415"/>
      <w:bookmarkEnd w:id="416"/>
      <w:bookmarkEnd w:id="417"/>
      <w:bookmarkEnd w:id="418"/>
      <w:bookmarkEnd w:id="419"/>
      <w:bookmarkEnd w:id="420"/>
    </w:p>
    <w:p w14:paraId="7463872D" w14:textId="7FF3EEBB" w:rsidR="2DD0C305" w:rsidRDefault="2DD0C305" w:rsidP="2DD0C305">
      <w:pPr>
        <w:rPr>
          <w:rFonts w:ascii="Daytona" w:eastAsia="Daytona" w:hAnsi="Daytona" w:cs="Daytona"/>
        </w:rPr>
      </w:pPr>
      <w:r w:rsidRPr="2DD0C305">
        <w:rPr>
          <w:rFonts w:ascii="Daytona" w:eastAsia="Daytona" w:hAnsi="Daytona" w:cs="Daytona"/>
          <w:b/>
          <w:bCs/>
        </w:rPr>
        <w:t>Métricas de software</w:t>
      </w:r>
      <w:r w:rsidRPr="2DD0C305">
        <w:rPr>
          <w:rFonts w:ascii="Daytona" w:eastAsia="Daytona" w:hAnsi="Daytona" w:cs="Daytona"/>
        </w:rPr>
        <w:t>: el dominio se divide en métricas:</w:t>
      </w:r>
    </w:p>
    <w:p w14:paraId="44D3AC27" w14:textId="726950A0" w:rsidR="53732352" w:rsidRDefault="2DD0C305" w:rsidP="001B65A5">
      <w:pPr>
        <w:pStyle w:val="Prrafodelista"/>
        <w:numPr>
          <w:ilvl w:val="0"/>
          <w:numId w:val="9"/>
        </w:numPr>
        <w:rPr>
          <w:rFonts w:ascii="Daytona" w:eastAsia="Daytona" w:hAnsi="Daytona" w:cs="Daytona"/>
        </w:rPr>
      </w:pPr>
      <w:r w:rsidRPr="2DD0C305">
        <w:rPr>
          <w:rFonts w:ascii="Daytona" w:eastAsia="Daytona" w:hAnsi="Daytona" w:cs="Daytona"/>
        </w:rPr>
        <w:t xml:space="preserve">De proceso: con la intención de ver como se mejora el proceso. Son métricas </w:t>
      </w:r>
      <w:r w:rsidRPr="2DD0C305">
        <w:rPr>
          <w:rFonts w:ascii="Daytona" w:eastAsia="Daytona" w:hAnsi="Daytona" w:cs="Daytona"/>
          <w:b/>
          <w:bCs/>
        </w:rPr>
        <w:t>organizacionales</w:t>
      </w:r>
      <w:r w:rsidRPr="2DD0C305">
        <w:rPr>
          <w:rFonts w:ascii="Daytona" w:eastAsia="Daytona" w:hAnsi="Daytona" w:cs="Daytona"/>
        </w:rPr>
        <w:t xml:space="preserve"> (por ejemplo, tenemos 4 errores cada 4 millones de líneas sin comentar), son </w:t>
      </w:r>
      <w:r w:rsidRPr="2DD0C305">
        <w:rPr>
          <w:rFonts w:ascii="Daytona" w:eastAsia="Daytona" w:hAnsi="Daytona" w:cs="Daytona"/>
          <w:b/>
          <w:bCs/>
        </w:rPr>
        <w:t xml:space="preserve">públicas </w:t>
      </w:r>
      <w:r w:rsidRPr="2DD0C305">
        <w:rPr>
          <w:rFonts w:ascii="Daytona" w:eastAsia="Daytona" w:hAnsi="Daytona" w:cs="Daytona"/>
        </w:rPr>
        <w:t xml:space="preserve">y su uso es </w:t>
      </w:r>
      <w:r w:rsidRPr="2DD0C305">
        <w:rPr>
          <w:rFonts w:ascii="Daytona" w:eastAsia="Daytona" w:hAnsi="Daytona" w:cs="Daytona"/>
          <w:b/>
          <w:bCs/>
        </w:rPr>
        <w:t xml:space="preserve">estratégico </w:t>
      </w:r>
      <w:r w:rsidRPr="2DD0C305">
        <w:rPr>
          <w:rFonts w:ascii="Daytona" w:eastAsia="Daytona" w:hAnsi="Daytona" w:cs="Daytona"/>
        </w:rPr>
        <w:t>(se usan para mejorar los procesos de la organización). Existen porque creemos que la experiencia de los proyectos se puede capitalizar como experiencia de la organización.</w:t>
      </w:r>
      <w:r w:rsidR="0087454E">
        <w:rPr>
          <w:rFonts w:ascii="Daytona" w:eastAsia="Daytona" w:hAnsi="Daytona" w:cs="Daytona"/>
        </w:rPr>
        <w:t xml:space="preserve"> </w:t>
      </w:r>
    </w:p>
    <w:p w14:paraId="384776FE" w14:textId="734179BC" w:rsidR="0087454E" w:rsidRDefault="0087454E" w:rsidP="0087454E">
      <w:pPr>
        <w:pStyle w:val="Prrafodelista"/>
        <w:rPr>
          <w:rFonts w:ascii="Daytona" w:eastAsia="Daytona" w:hAnsi="Daytona" w:cs="Daytona"/>
        </w:rPr>
      </w:pPr>
      <w:r>
        <w:rPr>
          <w:rFonts w:ascii="Daytona" w:eastAsia="Daytona" w:hAnsi="Daytona" w:cs="Daytona"/>
        </w:rPr>
        <w:t>El rol de ingeniero de procesos es el encargado de definir y tomar las métricas del proceso</w:t>
      </w:r>
      <w:r w:rsidR="00487EC1">
        <w:rPr>
          <w:rFonts w:ascii="Daytona" w:eastAsia="Daytona" w:hAnsi="Daytona" w:cs="Daytona"/>
        </w:rPr>
        <w:t>.</w:t>
      </w:r>
    </w:p>
    <w:p w14:paraId="06DD797D" w14:textId="42DD0437" w:rsidR="2DD0C305" w:rsidRDefault="2DD0C305" w:rsidP="001B65A5">
      <w:pPr>
        <w:pStyle w:val="Prrafodelista"/>
        <w:numPr>
          <w:ilvl w:val="0"/>
          <w:numId w:val="9"/>
        </w:numPr>
        <w:rPr>
          <w:rFonts w:ascii="Daytona" w:eastAsia="Daytona" w:hAnsi="Daytona" w:cs="Daytona"/>
        </w:rPr>
      </w:pPr>
      <w:r w:rsidRPr="2DD0C305">
        <w:rPr>
          <w:rFonts w:ascii="Daytona" w:eastAsia="Daytona" w:hAnsi="Daytona" w:cs="Daytona"/>
        </w:rPr>
        <w:t>De proyecto: normalmente tienen que ver con los recursos que se administran en el proyecto, relacionadas con esfuerzo, costo y tiempo. Tiene acceso únicamente la gente de ese</w:t>
      </w:r>
      <w:r w:rsidR="12561C26" w:rsidRPr="56121811">
        <w:rPr>
          <w:rFonts w:ascii="Daytona" w:eastAsia="Daytona" w:hAnsi="Daytona" w:cs="Daytona"/>
        </w:rPr>
        <w:t xml:space="preserve">. Estas métricas son responsabilidad del </w:t>
      </w:r>
      <w:proofErr w:type="spellStart"/>
      <w:r w:rsidR="12561C26" w:rsidRPr="56121811">
        <w:rPr>
          <w:rFonts w:ascii="Daytona" w:eastAsia="Daytona" w:hAnsi="Daytona" w:cs="Daytona"/>
        </w:rPr>
        <w:t>Lider</w:t>
      </w:r>
      <w:proofErr w:type="spellEnd"/>
      <w:r w:rsidR="12561C26" w:rsidRPr="56121811">
        <w:rPr>
          <w:rFonts w:ascii="Daytona" w:eastAsia="Daytona" w:hAnsi="Daytona" w:cs="Daytona"/>
        </w:rPr>
        <w:t xml:space="preserve"> de Proyecto.</w:t>
      </w:r>
    </w:p>
    <w:p w14:paraId="20AC2FBC" w14:textId="7A2E8DDA" w:rsidR="2DD0C305" w:rsidRDefault="2DD0C305" w:rsidP="001B65A5">
      <w:pPr>
        <w:pStyle w:val="Prrafodelista"/>
        <w:numPr>
          <w:ilvl w:val="0"/>
          <w:numId w:val="9"/>
        </w:numPr>
        <w:rPr>
          <w:rFonts w:ascii="Daytona" w:eastAsia="Daytona" w:hAnsi="Daytona" w:cs="Daytona"/>
        </w:rPr>
      </w:pPr>
      <w:r w:rsidRPr="2DD0C305">
        <w:rPr>
          <w:rFonts w:ascii="Daytona" w:eastAsia="Daytona" w:hAnsi="Daytona" w:cs="Daytona"/>
        </w:rPr>
        <w:t>De producto: foco en lo que construimos.</w:t>
      </w:r>
      <w:r w:rsidR="2E560B66" w:rsidRPr="56121811">
        <w:rPr>
          <w:rFonts w:ascii="Daytona" w:eastAsia="Daytona" w:hAnsi="Daytona" w:cs="Daytona"/>
        </w:rPr>
        <w:t xml:space="preserve"> Las personas encargadas de estas métricas son los Desarrolladores y los </w:t>
      </w:r>
      <w:proofErr w:type="spellStart"/>
      <w:r w:rsidR="2E560B66" w:rsidRPr="56121811">
        <w:rPr>
          <w:rFonts w:ascii="Daytona" w:eastAsia="Daytona" w:hAnsi="Daytona" w:cs="Daytona"/>
        </w:rPr>
        <w:t>Testers</w:t>
      </w:r>
      <w:proofErr w:type="spellEnd"/>
      <w:r w:rsidR="2E560B66" w:rsidRPr="56121811">
        <w:rPr>
          <w:rFonts w:ascii="Daytona" w:eastAsia="Daytona" w:hAnsi="Daytona" w:cs="Daytona"/>
        </w:rPr>
        <w:t>.</w:t>
      </w:r>
    </w:p>
    <w:p w14:paraId="7E2C6CFA" w14:textId="2694A6FC" w:rsidR="2DD0C305" w:rsidRDefault="2DD0C305" w:rsidP="2DD0C305">
      <w:pPr>
        <w:rPr>
          <w:rFonts w:ascii="Daytona" w:eastAsia="Daytona" w:hAnsi="Daytona" w:cs="Daytona"/>
        </w:rPr>
      </w:pPr>
      <w:r w:rsidRPr="2DD0C305">
        <w:rPr>
          <w:rFonts w:ascii="Daytona" w:eastAsia="Daytona" w:hAnsi="Daytona" w:cs="Daytona"/>
        </w:rPr>
        <w:t>Si no se toman métricas todo queda como una percepción subjetiva (vamos bien, falta poco, etc.) Pero sin ningún respaldo basado en información</w:t>
      </w:r>
      <w:r w:rsidR="5BBA19EE" w:rsidRPr="303F10D4">
        <w:rPr>
          <w:rFonts w:ascii="Daytona" w:eastAsia="Daytona" w:hAnsi="Daytona" w:cs="Daytona"/>
        </w:rPr>
        <w:t>.</w:t>
      </w:r>
    </w:p>
    <w:p w14:paraId="649DFA66" w14:textId="3618A8EF" w:rsidR="2DD0C305" w:rsidRDefault="6B61C797" w:rsidP="2DD0C305">
      <w:pPr>
        <w:rPr>
          <w:rFonts w:ascii="Daytona" w:eastAsia="Daytona" w:hAnsi="Daytona" w:cs="Daytona"/>
        </w:rPr>
      </w:pPr>
      <w:r w:rsidRPr="4E6D18C1">
        <w:rPr>
          <w:rFonts w:ascii="Daytona" w:eastAsia="Daytona" w:hAnsi="Daytona" w:cs="Daytona"/>
        </w:rPr>
        <w:t xml:space="preserve">El enfoque tradicional hace énfasis en los 3 dominios, en cambio </w:t>
      </w:r>
      <w:proofErr w:type="gramStart"/>
      <w:r w:rsidRPr="4E6D18C1">
        <w:rPr>
          <w:rFonts w:ascii="Daytona" w:eastAsia="Daytona" w:hAnsi="Daytona" w:cs="Daytona"/>
        </w:rPr>
        <w:t>el enfoque lean no</w:t>
      </w:r>
      <w:proofErr w:type="gramEnd"/>
      <w:r w:rsidRPr="4E6D18C1">
        <w:rPr>
          <w:rFonts w:ascii="Daytona" w:eastAsia="Daytona" w:hAnsi="Daytona" w:cs="Daytona"/>
        </w:rPr>
        <w:t xml:space="preserve"> es necesario (puede usar solo alguno).</w:t>
      </w:r>
    </w:p>
    <w:p w14:paraId="68632000" w14:textId="73C53EE2" w:rsidR="2DD0C305" w:rsidRDefault="2DD0C305" w:rsidP="2DD0C305">
      <w:pPr>
        <w:rPr>
          <w:rFonts w:ascii="Daytona" w:eastAsia="Daytona" w:hAnsi="Daytona" w:cs="Daytona"/>
        </w:rPr>
      </w:pPr>
      <w:r w:rsidRPr="2DD0C305">
        <w:rPr>
          <w:rFonts w:ascii="Daytona" w:eastAsia="Daytona" w:hAnsi="Daytona" w:cs="Daytona"/>
        </w:rPr>
        <w:t>Métricas básicas para un proyecto de software: se ve que es lo mínimo y prescindible que debería medir. Están vinculadas a desarrollar en la organización la capacidad de medición.</w:t>
      </w:r>
    </w:p>
    <w:p w14:paraId="19BF557D" w14:textId="0C7BED4A" w:rsidR="2DD0C305" w:rsidRDefault="2DD0C305" w:rsidP="001B65A5">
      <w:pPr>
        <w:pStyle w:val="Prrafodelista"/>
        <w:numPr>
          <w:ilvl w:val="0"/>
          <w:numId w:val="8"/>
        </w:numPr>
        <w:rPr>
          <w:rFonts w:ascii="Daytona" w:eastAsia="Daytona" w:hAnsi="Daytona" w:cs="Daytona"/>
        </w:rPr>
      </w:pPr>
      <w:r w:rsidRPr="2DD0C305">
        <w:rPr>
          <w:rFonts w:ascii="Daytona" w:eastAsia="Daytona" w:hAnsi="Daytona" w:cs="Daytona"/>
        </w:rPr>
        <w:t>Tamaño de producto --&gt; se relaciona con --&gt; producto</w:t>
      </w:r>
    </w:p>
    <w:p w14:paraId="11FA2012" w14:textId="21D547D6" w:rsidR="2DD0C305" w:rsidRDefault="2DD0C305" w:rsidP="001B65A5">
      <w:pPr>
        <w:pStyle w:val="Prrafodelista"/>
        <w:numPr>
          <w:ilvl w:val="0"/>
          <w:numId w:val="8"/>
        </w:numPr>
        <w:rPr>
          <w:rFonts w:ascii="Daytona" w:eastAsia="Daytona" w:hAnsi="Daytona" w:cs="Daytona"/>
        </w:rPr>
      </w:pPr>
      <w:r w:rsidRPr="2DD0C305">
        <w:rPr>
          <w:rFonts w:ascii="Daytona" w:eastAsia="Daytona" w:hAnsi="Daytona" w:cs="Daytona"/>
        </w:rPr>
        <w:t>Esfuerzo --&gt; se relaciona con --&gt; proyecto</w:t>
      </w:r>
    </w:p>
    <w:p w14:paraId="7A5AB39B" w14:textId="66F19E58" w:rsidR="2DD0C305" w:rsidRDefault="2DD0C305" w:rsidP="001B65A5">
      <w:pPr>
        <w:pStyle w:val="Prrafodelista"/>
        <w:numPr>
          <w:ilvl w:val="0"/>
          <w:numId w:val="8"/>
        </w:numPr>
        <w:rPr>
          <w:rFonts w:ascii="Daytona" w:eastAsia="Daytona" w:hAnsi="Daytona" w:cs="Daytona"/>
        </w:rPr>
      </w:pPr>
      <w:r w:rsidRPr="2DD0C305">
        <w:rPr>
          <w:rFonts w:ascii="Daytona" w:eastAsia="Daytona" w:hAnsi="Daytona" w:cs="Daytona"/>
        </w:rPr>
        <w:t>Tiempo (calendario) --&gt; se relaciona con --&gt; proyecto</w:t>
      </w:r>
    </w:p>
    <w:p w14:paraId="286B453C" w14:textId="7AF73EDC" w:rsidR="2DD0C305" w:rsidRDefault="2DD0C305" w:rsidP="001B65A5">
      <w:pPr>
        <w:pStyle w:val="Prrafodelista"/>
        <w:numPr>
          <w:ilvl w:val="0"/>
          <w:numId w:val="8"/>
        </w:numPr>
        <w:rPr>
          <w:rFonts w:ascii="Daytona" w:eastAsia="Daytona" w:hAnsi="Daytona" w:cs="Daytona"/>
        </w:rPr>
      </w:pPr>
      <w:r w:rsidRPr="2DD0C305">
        <w:rPr>
          <w:rFonts w:ascii="Daytona" w:eastAsia="Daytona" w:hAnsi="Daytona" w:cs="Daytona"/>
        </w:rPr>
        <w:t>Defectos --&gt; se relaciona con --&gt; producto</w:t>
      </w:r>
    </w:p>
    <w:p w14:paraId="3A5719CD" w14:textId="4D3C27A1" w:rsidR="2DD0C305" w:rsidRDefault="2DD0C305" w:rsidP="2DD0C305">
      <w:pPr>
        <w:rPr>
          <w:rFonts w:ascii="Daytona" w:eastAsia="Daytona" w:hAnsi="Daytona" w:cs="Daytona"/>
        </w:rPr>
      </w:pPr>
      <w:r w:rsidRPr="2DD0C305">
        <w:rPr>
          <w:rFonts w:ascii="Daytona" w:eastAsia="Daytona" w:hAnsi="Daytona" w:cs="Daytona"/>
        </w:rPr>
        <w:t>Estas métricas se relacionan con la triple restricción (esfuerzo, alcance y tiempo).</w:t>
      </w:r>
    </w:p>
    <w:p w14:paraId="39C427A2" w14:textId="5B9CA777" w:rsidR="2DD0C305" w:rsidRDefault="2DD0C305" w:rsidP="2DD0C305">
      <w:pPr>
        <w:rPr>
          <w:rFonts w:ascii="Daytona" w:eastAsia="Daytona" w:hAnsi="Daytona" w:cs="Daytona"/>
        </w:rPr>
      </w:pPr>
      <w:r w:rsidRPr="2DD0C305">
        <w:rPr>
          <w:rFonts w:ascii="Daytona" w:eastAsia="Daytona" w:hAnsi="Daytona" w:cs="Daytona"/>
        </w:rPr>
        <w:t xml:space="preserve">No todas las métricas le sirven a todo el mundo, dependiendo de la posición en la que esté en el proyecto me van a servir más algunas métricas que otras. Hay que pensar en que </w:t>
      </w:r>
      <w:r w:rsidR="601D74B6" w:rsidRPr="4CC6BB63">
        <w:rPr>
          <w:rFonts w:ascii="Daytona" w:eastAsia="Daytona" w:hAnsi="Daytona" w:cs="Daytona"/>
        </w:rPr>
        <w:t>les</w:t>
      </w:r>
      <w:r w:rsidRPr="2DD0C305">
        <w:rPr>
          <w:rFonts w:ascii="Daytona" w:eastAsia="Daytona" w:hAnsi="Daytona" w:cs="Daytona"/>
        </w:rPr>
        <w:t xml:space="preserve"> servirá a los desarrolladores, a la organización y al equipo de desarrollo.</w:t>
      </w:r>
    </w:p>
    <w:p w14:paraId="68D915C5" w14:textId="02CFF84A" w:rsidR="2DD0C305" w:rsidRDefault="2DD0C305" w:rsidP="2DD0C305">
      <w:pPr>
        <w:rPr>
          <w:rFonts w:ascii="Daytona" w:eastAsia="Daytona" w:hAnsi="Daytona" w:cs="Daytona"/>
        </w:rPr>
      </w:pPr>
      <w:r w:rsidRPr="2DD0C305">
        <w:rPr>
          <w:rFonts w:ascii="Daytona" w:eastAsia="Daytona" w:hAnsi="Daytona" w:cs="Daytona"/>
        </w:rPr>
        <w:lastRenderedPageBreak/>
        <w:t>En los ámbitos organizacionales ya comienza a interesar más la plata, el calendario, etc. Y no tanto el esfuerzo (el cliente suele preguntar cuándo y cuanto).</w:t>
      </w:r>
    </w:p>
    <w:p w14:paraId="0B516539" w14:textId="23EEE950" w:rsidR="2DD0C305" w:rsidRDefault="2DD0C305" w:rsidP="2DD0C305">
      <w:pPr>
        <w:rPr>
          <w:rFonts w:ascii="Daytona" w:eastAsia="Daytona" w:hAnsi="Daytona" w:cs="Daytona"/>
        </w:rPr>
      </w:pPr>
      <w:r w:rsidRPr="2DD0C305">
        <w:rPr>
          <w:rFonts w:ascii="Daytona" w:eastAsia="Daytona" w:hAnsi="Daytona" w:cs="Daytona"/>
        </w:rPr>
        <w:t>Tener métricas implica un costo (hay que definirlas, organizarlas, alguien tiene que supervisarlas).</w:t>
      </w:r>
    </w:p>
    <w:p w14:paraId="2D1553C5" w14:textId="6FB06359" w:rsidR="2DD0C305" w:rsidRDefault="2DD0C305" w:rsidP="2DD0C305">
      <w:pPr>
        <w:rPr>
          <w:rFonts w:ascii="Daytona" w:eastAsia="Daytona" w:hAnsi="Daytona" w:cs="Daytona"/>
        </w:rPr>
      </w:pPr>
      <w:r w:rsidRPr="2DD0C305">
        <w:rPr>
          <w:rFonts w:ascii="Daytona" w:eastAsia="Daytona" w:hAnsi="Daytona" w:cs="Daytona"/>
        </w:rPr>
        <w:t>No siempre se puede llegar a tener todas las métricas. Hay que poder elegir las más significativas.</w:t>
      </w:r>
    </w:p>
    <w:p w14:paraId="69B5E4B8" w14:textId="2F4301B0" w:rsidR="2DD0C305" w:rsidRDefault="2DD0C305" w:rsidP="2DD0C305">
      <w:pPr>
        <w:rPr>
          <w:rFonts w:ascii="Daytona" w:eastAsia="Daytona" w:hAnsi="Daytona" w:cs="Daytona"/>
        </w:rPr>
      </w:pPr>
      <w:r w:rsidRPr="2DD0C305">
        <w:rPr>
          <w:rFonts w:ascii="Daytona" w:eastAsia="Daytona" w:hAnsi="Daytona" w:cs="Daytona"/>
        </w:rPr>
        <w:t>Métrica: “Medida cuantitativa de algo” - Maxi Luna</w:t>
      </w:r>
      <w:r w:rsidR="309F0457" w:rsidRPr="56121811">
        <w:rPr>
          <w:rFonts w:ascii="Daytona" w:eastAsia="Daytona" w:hAnsi="Daytona" w:cs="Daytona"/>
        </w:rPr>
        <w:t xml:space="preserve"> (Moon Maximiliano)</w:t>
      </w:r>
      <w:r w:rsidR="44FF034D" w:rsidRPr="56121811">
        <w:rPr>
          <w:rFonts w:ascii="Daytona" w:eastAsia="Daytona" w:hAnsi="Daytona" w:cs="Daytona"/>
        </w:rPr>
        <w:t>.</w:t>
      </w:r>
    </w:p>
    <w:p w14:paraId="502D844A" w14:textId="1E689FB8" w:rsidR="2DD0C305" w:rsidRDefault="2DD0C305" w:rsidP="246CAED3">
      <w:pPr>
        <w:rPr>
          <w:rFonts w:ascii="Daytona" w:eastAsia="Daytona" w:hAnsi="Daytona" w:cs="Daytona"/>
        </w:rPr>
      </w:pPr>
      <w:r w:rsidRPr="2DD0C305">
        <w:rPr>
          <w:rFonts w:ascii="Daytona" w:eastAsia="Daytona" w:hAnsi="Daytona" w:cs="Daytona"/>
        </w:rPr>
        <w:t xml:space="preserve">Métrica: es un número y se tiene que poder medir. Se usan escalas para asignarles un cuantificador. La métrica no es la escala sino la cantidad de cierta escala (ejemplo cuántos defectos críticos). A veces no se pueden medir o el costo de hacerlo no conviene. </w:t>
      </w:r>
    </w:p>
    <w:p w14:paraId="1F4155DD" w14:textId="159D74FC" w:rsidR="2DD0C305" w:rsidRDefault="2DD0C305" w:rsidP="2DD0C305">
      <w:pPr>
        <w:rPr>
          <w:rFonts w:ascii="Daytona" w:eastAsia="Daytona" w:hAnsi="Daytona" w:cs="Daytona"/>
        </w:rPr>
      </w:pPr>
      <w:r w:rsidRPr="2DD0C305">
        <w:rPr>
          <w:rFonts w:ascii="Daytona" w:eastAsia="Daytona" w:hAnsi="Daytona" w:cs="Daytona"/>
        </w:rPr>
        <w:t>Las métricas nunca son para evaluar a la gente y no deben ser usadas para recompensar o castigar a las personas. Con esto lo único que se consigue es resistencia a las métricas (mentiras, ocultar información, etc.).</w:t>
      </w:r>
    </w:p>
    <w:p w14:paraId="4C8900CD" w14:textId="155889B5" w:rsidR="2DD0C305" w:rsidRDefault="2DD0C305" w:rsidP="2DD0C305">
      <w:pPr>
        <w:rPr>
          <w:rFonts w:ascii="Daytona" w:eastAsia="Daytona" w:hAnsi="Daytona" w:cs="Daytona"/>
        </w:rPr>
      </w:pPr>
      <w:r w:rsidRPr="2DD0C305">
        <w:rPr>
          <w:rFonts w:ascii="Daytona" w:eastAsia="Daytona" w:hAnsi="Daytona" w:cs="Daytona"/>
        </w:rPr>
        <w:t>Definición formal: Es el grado o la presencia de un determinado conjunto de atributos respecto del elemento que quiero medir (proyecto, proceso o producto). Hablando de SW, se usan epifenómenos (cosas alrededor que me permiten medir lo que no se puede).</w:t>
      </w:r>
    </w:p>
    <w:p w14:paraId="602329C0" w14:textId="5DB7EB80" w:rsidR="2DD0C305" w:rsidRDefault="2DD0C305" w:rsidP="2DD0C305">
      <w:pPr>
        <w:rPr>
          <w:rFonts w:ascii="Daytona" w:eastAsia="Daytona" w:hAnsi="Daytona" w:cs="Daytona"/>
        </w:rPr>
      </w:pPr>
      <w:r w:rsidRPr="2DD0C305">
        <w:rPr>
          <w:rFonts w:ascii="Daytona" w:eastAsia="Daytona" w:hAnsi="Daytona" w:cs="Daytona"/>
        </w:rPr>
        <w:t>Hay que tratar de lograr un equilibrio entre el costo de la obtención de la métrica y el beneficio que voy a obtener de la métrica en cuestión. La precisión de las métricas es cara (definir con precisión por ejemplo que el proyecto va a durar 8 meses, 3 días 4 horas no tiene sentido y es caro).</w:t>
      </w:r>
    </w:p>
    <w:p w14:paraId="5DD0C9E0" w14:textId="6FD8E82C" w:rsidR="2DD0C305" w:rsidRDefault="2DD0C305" w:rsidP="2DD0C305">
      <w:pPr>
        <w:rPr>
          <w:rFonts w:ascii="Daytona" w:eastAsia="Daytona" w:hAnsi="Daytona" w:cs="Daytona"/>
        </w:rPr>
      </w:pPr>
      <w:r w:rsidRPr="2DD0C305">
        <w:rPr>
          <w:rFonts w:ascii="Daytona" w:eastAsia="Daytona" w:hAnsi="Daytona" w:cs="Daytona"/>
        </w:rPr>
        <w:t xml:space="preserve">Hay un grupo de métricas que son responsabilidad del líder de proyecto y es el quien tiene que obtener fundamentalmente las métricas de </w:t>
      </w:r>
      <w:r w:rsidRPr="2DD0C305">
        <w:rPr>
          <w:rFonts w:ascii="Daytona" w:eastAsia="Daytona" w:hAnsi="Daytona" w:cs="Daytona"/>
          <w:b/>
          <w:bCs/>
        </w:rPr>
        <w:t>proyecto</w:t>
      </w:r>
      <w:r w:rsidRPr="2DD0C305">
        <w:rPr>
          <w:rFonts w:ascii="Daytona" w:eastAsia="Daytona" w:hAnsi="Daytona" w:cs="Daytona"/>
        </w:rPr>
        <w:t>, pero las métricas que tienen que ver con el producto no son responsabilidad del líder sino de quienes hacen al producto (desarrolladores, analistas funcionales, etc.).</w:t>
      </w:r>
    </w:p>
    <w:p w14:paraId="2EE8E886" w14:textId="75CDB2D0" w:rsidR="2DD0C305" w:rsidRDefault="2DD0C305" w:rsidP="2DD0C305">
      <w:pPr>
        <w:rPr>
          <w:rFonts w:ascii="Daytona" w:eastAsia="Daytona" w:hAnsi="Daytona" w:cs="Daytona"/>
          <w:b/>
          <w:bCs/>
          <w:u w:val="single"/>
        </w:rPr>
      </w:pPr>
      <w:r w:rsidRPr="2DD0C305">
        <w:rPr>
          <w:rFonts w:ascii="Daytona" w:eastAsia="Daytona" w:hAnsi="Daytona" w:cs="Daytona"/>
          <w:b/>
          <w:bCs/>
          <w:u w:val="single"/>
        </w:rPr>
        <w:t>Tienen el mismo mate con Mica (va al parcial)</w:t>
      </w:r>
    </w:p>
    <w:p w14:paraId="0DEEEFE5" w14:textId="543BBBA8" w:rsidR="2DD0C305" w:rsidRDefault="6B61C797" w:rsidP="1980E739">
      <w:r w:rsidRPr="00E91C94">
        <w:rPr>
          <w:rFonts w:ascii="Daytona" w:eastAsia="Daytona" w:hAnsi="Daytona" w:cs="Daytona"/>
          <w:i/>
          <w:color w:val="FF0000"/>
        </w:rPr>
        <w:t>Métricas en ambientes ágiles</w:t>
      </w:r>
      <w:r w:rsidRPr="4E6D18C1">
        <w:rPr>
          <w:rFonts w:ascii="Daytona" w:eastAsia="Daytona" w:hAnsi="Daytona" w:cs="Daytona"/>
        </w:rPr>
        <w:t xml:space="preserve">: las métricas sirven para un equipo y no son extrapolables por lo que dice el agilismo a otros proyectos o equipos. En ágil hay un principio que habla específicamente de métricas (la mejor métrica de progreso es el software funcionando). Este principio apunta a que vamos a </w:t>
      </w:r>
      <w:r w:rsidRPr="4E6D18C1">
        <w:rPr>
          <w:rFonts w:ascii="Daytona" w:eastAsia="Daytona" w:hAnsi="Daytona" w:cs="Daytona"/>
          <w:b/>
          <w:bCs/>
          <w:i/>
          <w:iCs/>
          <w:u w:val="single"/>
        </w:rPr>
        <w:t>medir producto</w:t>
      </w:r>
      <w:r w:rsidRPr="4E6D18C1">
        <w:rPr>
          <w:rFonts w:ascii="Daytona" w:eastAsia="Daytona" w:hAnsi="Daytona" w:cs="Daytona"/>
        </w:rPr>
        <w:t xml:space="preserve"> (no proceso ni proyecto). Esto es una reacción a proyectos tradicionales que tenían todas las métricas posibles cubriendo los tres enfoques, pero no teniendo avances sobre el producto (se perdía mucho tiempo y no se progresaba).</w:t>
      </w:r>
    </w:p>
    <w:p w14:paraId="38496C44" w14:textId="673B7F1A" w:rsidR="2DD0C305" w:rsidRDefault="2DD0C305" w:rsidP="001B65A5">
      <w:pPr>
        <w:pStyle w:val="Prrafodelista"/>
        <w:numPr>
          <w:ilvl w:val="0"/>
          <w:numId w:val="7"/>
        </w:numPr>
        <w:rPr>
          <w:rFonts w:ascii="Daytona" w:eastAsia="Daytona" w:hAnsi="Daytona" w:cs="Daytona"/>
        </w:rPr>
      </w:pPr>
      <w:r w:rsidRPr="1980E739">
        <w:rPr>
          <w:rFonts w:ascii="Daytona" w:eastAsia="Daytona" w:hAnsi="Daytona" w:cs="Daytona"/>
        </w:rPr>
        <w:t xml:space="preserve">La métrica de producto más usada en ágil es la velocidad (la cantidad de </w:t>
      </w:r>
      <w:proofErr w:type="spellStart"/>
      <w:r w:rsidRPr="1980E739">
        <w:rPr>
          <w:rFonts w:ascii="Daytona" w:eastAsia="Daytona" w:hAnsi="Daytona" w:cs="Daytona"/>
        </w:rPr>
        <w:t>story</w:t>
      </w:r>
      <w:proofErr w:type="spellEnd"/>
      <w:r w:rsidRPr="1980E739">
        <w:rPr>
          <w:rFonts w:ascii="Daytona" w:eastAsia="Daytona" w:hAnsi="Daytona" w:cs="Daytona"/>
        </w:rPr>
        <w:t xml:space="preserve"> </w:t>
      </w:r>
      <w:proofErr w:type="spellStart"/>
      <w:r w:rsidRPr="1980E739">
        <w:rPr>
          <w:rFonts w:ascii="Daytona" w:eastAsia="Daytona" w:hAnsi="Daytona" w:cs="Daytona"/>
        </w:rPr>
        <w:t>points</w:t>
      </w:r>
      <w:proofErr w:type="spellEnd"/>
      <w:r w:rsidRPr="1980E739">
        <w:rPr>
          <w:rFonts w:ascii="Daytona" w:eastAsia="Daytona" w:hAnsi="Daytona" w:cs="Daytona"/>
        </w:rPr>
        <w:t xml:space="preserve"> que se hicieron en un sprint y que fueron aceptados por el </w:t>
      </w:r>
      <w:proofErr w:type="spellStart"/>
      <w:r w:rsidRPr="1980E739">
        <w:rPr>
          <w:rFonts w:ascii="Daytona" w:eastAsia="Daytona" w:hAnsi="Daytona" w:cs="Daytona"/>
        </w:rPr>
        <w:t>product</w:t>
      </w:r>
      <w:proofErr w:type="spellEnd"/>
      <w:r w:rsidRPr="1980E739">
        <w:rPr>
          <w:rFonts w:ascii="Daytona" w:eastAsia="Daytona" w:hAnsi="Daytona" w:cs="Daytona"/>
        </w:rPr>
        <w:t xml:space="preserve"> </w:t>
      </w:r>
      <w:proofErr w:type="spellStart"/>
      <w:r w:rsidRPr="1980E739">
        <w:rPr>
          <w:rFonts w:ascii="Daytona" w:eastAsia="Daytona" w:hAnsi="Daytona" w:cs="Daytona"/>
        </w:rPr>
        <w:t>owner</w:t>
      </w:r>
      <w:proofErr w:type="spellEnd"/>
      <w:r w:rsidRPr="1980E739">
        <w:rPr>
          <w:rFonts w:ascii="Daytona" w:eastAsia="Daytona" w:hAnsi="Daytona" w:cs="Daytona"/>
        </w:rPr>
        <w:t xml:space="preserve">). </w:t>
      </w:r>
      <w:r w:rsidRPr="1980E739">
        <w:rPr>
          <w:rFonts w:ascii="Daytona" w:eastAsia="Daytona" w:hAnsi="Daytona" w:cs="Daytona"/>
          <w:b/>
          <w:bCs/>
          <w:i/>
          <w:iCs/>
          <w:u w:val="single"/>
        </w:rPr>
        <w:t>No se estima, se calcula</w:t>
      </w:r>
      <w:r w:rsidRPr="1980E739">
        <w:rPr>
          <w:rFonts w:ascii="Daytona" w:eastAsia="Daytona" w:hAnsi="Daytona" w:cs="Daytona"/>
        </w:rPr>
        <w:t>. Son una certeza, a diferencia de la capacidad que es una probabilidad.</w:t>
      </w:r>
      <w:r>
        <w:br/>
      </w:r>
      <w:r w:rsidRPr="1980E739">
        <w:rPr>
          <w:rFonts w:ascii="Daytona" w:eastAsia="Daytona" w:hAnsi="Daytona" w:cs="Daytona"/>
        </w:rPr>
        <w:t xml:space="preserve">Esta métrica suele representarse con un gráfico de barras para medir la estabilidad del </w:t>
      </w:r>
      <w:r w:rsidRPr="1980E739">
        <w:rPr>
          <w:rFonts w:ascii="Daytona" w:eastAsia="Daytona" w:hAnsi="Daytona" w:cs="Daytona"/>
        </w:rPr>
        <w:lastRenderedPageBreak/>
        <w:t>equipo. Estos gráficos son permanentes durante todo el proyecto y son visibles para todo el mundo.</w:t>
      </w:r>
    </w:p>
    <w:p w14:paraId="7131648A" w14:textId="21EC23CA" w:rsidR="2DD0C305" w:rsidRDefault="2DD0C305" w:rsidP="2DD0C305">
      <w:pPr>
        <w:jc w:val="center"/>
      </w:pPr>
      <w:r>
        <w:rPr>
          <w:noProof/>
        </w:rPr>
        <w:drawing>
          <wp:inline distT="0" distB="0" distL="0" distR="0" wp14:anchorId="04EF8489" wp14:editId="23852FAA">
            <wp:extent cx="4991450" cy="2266950"/>
            <wp:effectExtent l="0" t="0" r="0" b="0"/>
            <wp:docPr id="475747126" name="Picture 47574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991450" cy="2266950"/>
                    </a:xfrm>
                    <a:prstGeom prst="rect">
                      <a:avLst/>
                    </a:prstGeom>
                  </pic:spPr>
                </pic:pic>
              </a:graphicData>
            </a:graphic>
          </wp:inline>
        </w:drawing>
      </w:r>
    </w:p>
    <w:p w14:paraId="3CF430AD" w14:textId="2F05E331" w:rsidR="2DD0C305" w:rsidRDefault="2DD0C305" w:rsidP="1980E739">
      <w:pPr>
        <w:rPr>
          <w:rFonts w:ascii="Daytona" w:eastAsia="Daytona" w:hAnsi="Daytona" w:cs="Daytona"/>
        </w:rPr>
      </w:pPr>
      <w:r w:rsidRPr="1980E739">
        <w:rPr>
          <w:rFonts w:ascii="Daytona" w:eastAsia="Daytona" w:hAnsi="Daytona" w:cs="Daytona"/>
        </w:rPr>
        <w:t>Se puede ver que dentro de todo tienen una estabilidad</w:t>
      </w:r>
    </w:p>
    <w:p w14:paraId="08708C5F" w14:textId="1C67E6EC" w:rsidR="2DD0C305" w:rsidRDefault="2DD0C305" w:rsidP="001B65A5">
      <w:pPr>
        <w:pStyle w:val="Prrafodelista"/>
        <w:numPr>
          <w:ilvl w:val="0"/>
          <w:numId w:val="7"/>
        </w:numPr>
        <w:rPr>
          <w:rFonts w:ascii="Daytona" w:eastAsia="Daytona" w:hAnsi="Daytona" w:cs="Daytona"/>
        </w:rPr>
      </w:pPr>
      <w:r w:rsidRPr="1980E739">
        <w:rPr>
          <w:rFonts w:ascii="Daytona" w:eastAsia="Daytona" w:hAnsi="Daytona" w:cs="Daytona"/>
        </w:rPr>
        <w:t xml:space="preserve">Métrica de capacidad: está asociada al dominio del proyecto. Es la cantidad de horas ideales que se </w:t>
      </w:r>
      <w:r w:rsidRPr="1980E739">
        <w:rPr>
          <w:rFonts w:ascii="Daytona" w:eastAsia="Daytona" w:hAnsi="Daytona" w:cs="Daytona"/>
          <w:b/>
          <w:bCs/>
          <w:i/>
          <w:iCs/>
          <w:u w:val="single"/>
        </w:rPr>
        <w:t>estima</w:t>
      </w:r>
      <w:r w:rsidRPr="1980E739">
        <w:rPr>
          <w:rFonts w:ascii="Daytona" w:eastAsia="Daytona" w:hAnsi="Daytona" w:cs="Daytona"/>
          <w:b/>
          <w:bCs/>
          <w:i/>
          <w:iCs/>
        </w:rPr>
        <w:t xml:space="preserve"> </w:t>
      </w:r>
      <w:r w:rsidRPr="1980E739">
        <w:rPr>
          <w:rFonts w:ascii="Daytona" w:eastAsia="Daytona" w:hAnsi="Daytona" w:cs="Daytona"/>
        </w:rPr>
        <w:t>que dispondrá el equipo para dedicarlo al proyecto en un sprint. Hay que estimarla cada vez que se inicia un sprint.</w:t>
      </w:r>
    </w:p>
    <w:p w14:paraId="0E269E01" w14:textId="271DB7E4" w:rsidR="2DD0C305" w:rsidRDefault="2DD0C305" w:rsidP="001B65A5">
      <w:pPr>
        <w:pStyle w:val="Prrafodelista"/>
        <w:numPr>
          <w:ilvl w:val="0"/>
          <w:numId w:val="7"/>
        </w:numPr>
        <w:rPr>
          <w:rFonts w:ascii="Daytona" w:eastAsia="Daytona" w:hAnsi="Daytona" w:cs="Daytona"/>
        </w:rPr>
      </w:pPr>
      <w:r w:rsidRPr="1980E739">
        <w:rPr>
          <w:rFonts w:ascii="Daytona" w:eastAsia="Daytona" w:hAnsi="Daytona" w:cs="Daytona"/>
        </w:rPr>
        <w:t xml:space="preserve">RTF (Running </w:t>
      </w:r>
      <w:proofErr w:type="spellStart"/>
      <w:r w:rsidRPr="1980E739">
        <w:rPr>
          <w:rFonts w:ascii="Daytona" w:eastAsia="Daytona" w:hAnsi="Daytona" w:cs="Daytona"/>
        </w:rPr>
        <w:t>Tested</w:t>
      </w:r>
      <w:proofErr w:type="spellEnd"/>
      <w:r w:rsidRPr="1980E739">
        <w:rPr>
          <w:rFonts w:ascii="Daytona" w:eastAsia="Daytona" w:hAnsi="Daytona" w:cs="Daytona"/>
        </w:rPr>
        <w:t xml:space="preserve"> </w:t>
      </w:r>
      <w:proofErr w:type="spellStart"/>
      <w:r w:rsidRPr="1980E739">
        <w:rPr>
          <w:rFonts w:ascii="Daytona" w:eastAsia="Daytona" w:hAnsi="Daytona" w:cs="Daytona"/>
        </w:rPr>
        <w:t>Features</w:t>
      </w:r>
      <w:proofErr w:type="spellEnd"/>
      <w:r w:rsidRPr="1980E739">
        <w:rPr>
          <w:rFonts w:ascii="Daytona" w:eastAsia="Daytona" w:hAnsi="Daytona" w:cs="Daytona"/>
        </w:rPr>
        <w:t xml:space="preserve">): es parecida a la velocidad y también mide producto. Mide </w:t>
      </w:r>
      <w:r w:rsidRPr="1980E739">
        <w:rPr>
          <w:rFonts w:ascii="Daytona" w:eastAsia="Daytona" w:hAnsi="Daytona" w:cs="Daytona"/>
          <w:b/>
          <w:bCs/>
          <w:i/>
          <w:iCs/>
          <w:u w:val="single"/>
        </w:rPr>
        <w:t>cantidad</w:t>
      </w:r>
      <w:r w:rsidRPr="1980E739">
        <w:rPr>
          <w:rFonts w:ascii="Daytona" w:eastAsia="Daytona" w:hAnsi="Daytona" w:cs="Daytona"/>
          <w:b/>
          <w:bCs/>
          <w:i/>
          <w:iCs/>
        </w:rPr>
        <w:t xml:space="preserve"> </w:t>
      </w:r>
      <w:r w:rsidRPr="1980E739">
        <w:rPr>
          <w:rFonts w:ascii="Daytona" w:eastAsia="Daytona" w:hAnsi="Daytona" w:cs="Daytona"/>
        </w:rPr>
        <w:t xml:space="preserve">de piezas (CU, US, etc.) fueron testeadas y están en ejecución. El problema con esta métrica es que la cantidad es medio engañosa (contar 3 </w:t>
      </w:r>
      <w:proofErr w:type="spellStart"/>
      <w:r w:rsidRPr="1980E739">
        <w:rPr>
          <w:rFonts w:ascii="Daytona" w:eastAsia="Daytona" w:hAnsi="Daytona" w:cs="Daytona"/>
        </w:rPr>
        <w:t>user</w:t>
      </w:r>
      <w:proofErr w:type="spellEnd"/>
      <w:r w:rsidRPr="1980E739">
        <w:rPr>
          <w:rFonts w:ascii="Daytona" w:eastAsia="Daytona" w:hAnsi="Daytona" w:cs="Daytona"/>
        </w:rPr>
        <w:t xml:space="preserve"> </w:t>
      </w:r>
      <w:proofErr w:type="spellStart"/>
      <w:r w:rsidRPr="1980E739">
        <w:rPr>
          <w:rFonts w:ascii="Daytona" w:eastAsia="Daytona" w:hAnsi="Daytona" w:cs="Daytona"/>
        </w:rPr>
        <w:t>storys</w:t>
      </w:r>
      <w:proofErr w:type="spellEnd"/>
      <w:r w:rsidRPr="1980E739">
        <w:rPr>
          <w:rFonts w:ascii="Daytona" w:eastAsia="Daytona" w:hAnsi="Daytona" w:cs="Daytona"/>
        </w:rPr>
        <w:t xml:space="preserve"> puede sonar bien</w:t>
      </w:r>
      <w:r w:rsidR="07281E1C" w:rsidRPr="0B7E4018">
        <w:rPr>
          <w:rFonts w:ascii="Daytona" w:eastAsia="Daytona" w:hAnsi="Daytona" w:cs="Daytona"/>
        </w:rPr>
        <w:t>,</w:t>
      </w:r>
      <w:r w:rsidRPr="1980E739">
        <w:rPr>
          <w:rFonts w:ascii="Daytona" w:eastAsia="Daytona" w:hAnsi="Daytona" w:cs="Daytona"/>
        </w:rPr>
        <w:t xml:space="preserve"> pero si cada una tiene pocos </w:t>
      </w:r>
      <w:proofErr w:type="spellStart"/>
      <w:r w:rsidRPr="1980E739">
        <w:rPr>
          <w:rFonts w:ascii="Daytona" w:eastAsia="Daytona" w:hAnsi="Daytona" w:cs="Daytona"/>
        </w:rPr>
        <w:t>story</w:t>
      </w:r>
      <w:proofErr w:type="spellEnd"/>
      <w:r w:rsidRPr="1980E739">
        <w:rPr>
          <w:rFonts w:ascii="Daytona" w:eastAsia="Daytona" w:hAnsi="Daytona" w:cs="Daytona"/>
        </w:rPr>
        <w:t xml:space="preserve"> </w:t>
      </w:r>
      <w:proofErr w:type="spellStart"/>
      <w:r w:rsidRPr="1980E739">
        <w:rPr>
          <w:rFonts w:ascii="Daytona" w:eastAsia="Daytona" w:hAnsi="Daytona" w:cs="Daytona"/>
        </w:rPr>
        <w:t>points</w:t>
      </w:r>
      <w:proofErr w:type="spellEnd"/>
      <w:r w:rsidRPr="1980E739">
        <w:rPr>
          <w:rFonts w:ascii="Daytona" w:eastAsia="Daytona" w:hAnsi="Daytona" w:cs="Daytona"/>
        </w:rPr>
        <w:t xml:space="preserve"> no es tan útil)</w:t>
      </w:r>
      <w:r>
        <w:br/>
      </w:r>
      <w:r>
        <w:rPr>
          <w:noProof/>
        </w:rPr>
        <w:drawing>
          <wp:inline distT="0" distB="0" distL="0" distR="0" wp14:anchorId="104E3370" wp14:editId="1618BCD7">
            <wp:extent cx="4572000" cy="2162175"/>
            <wp:effectExtent l="0" t="0" r="0" b="0"/>
            <wp:docPr id="1078783150" name="Picture 107878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783150"/>
                    <pic:cNvPicPr/>
                  </pic:nvPicPr>
                  <pic:blipFill>
                    <a:blip r:embed="rId41">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1C6C27C6" w14:textId="4FA593C4" w:rsidR="2DD0C305" w:rsidRDefault="2DD0C305" w:rsidP="2DD0C305">
      <w:pPr>
        <w:rPr>
          <w:color w:val="70AD47" w:themeColor="accent6"/>
        </w:rPr>
      </w:pPr>
    </w:p>
    <w:p w14:paraId="07A4320A" w14:textId="4ADB8131" w:rsidR="004A544A" w:rsidRPr="004A544A" w:rsidRDefault="2DD0C305" w:rsidP="0256C6C3">
      <w:pPr>
        <w:rPr>
          <w:rFonts w:ascii="Daytona" w:eastAsia="Daytona" w:hAnsi="Daytona" w:cs="Daytona"/>
          <w:b/>
          <w:bCs/>
          <w:i/>
          <w:iCs/>
          <w:color w:val="6FAC47"/>
          <w:u w:val="single"/>
        </w:rPr>
      </w:pPr>
      <w:r w:rsidRPr="0256C6C3">
        <w:rPr>
          <w:rFonts w:ascii="Daytona" w:eastAsia="Daytona" w:hAnsi="Daytona" w:cs="Daytona"/>
          <w:b/>
          <w:bCs/>
          <w:i/>
          <w:iCs/>
          <w:color w:val="6FAC47"/>
          <w:highlight w:val="yellow"/>
          <w:u w:val="single"/>
        </w:rPr>
        <w:t>ESPERAMOS A LA PROFE 1 SEGUNDO</w:t>
      </w:r>
      <w:r w:rsidR="004A544A" w:rsidRPr="0256C6C3">
        <w:rPr>
          <w:rFonts w:ascii="Daytona" w:eastAsia="Daytona" w:hAnsi="Daytona" w:cs="Daytona"/>
          <w:b/>
          <w:bCs/>
          <w:i/>
          <w:iCs/>
          <w:color w:val="6FAC47"/>
          <w:u w:val="single"/>
        </w:rPr>
        <w:t xml:space="preserve"> hasta que mejore su humor</w:t>
      </w:r>
    </w:p>
    <w:p w14:paraId="403F533D" w14:textId="1EF2C287" w:rsidR="2DD0C305" w:rsidRDefault="6B61C797" w:rsidP="4E6D18C1">
      <w:pPr>
        <w:pStyle w:val="Estilo2"/>
      </w:pPr>
      <w:bookmarkStart w:id="421" w:name="_Toc117866096"/>
      <w:bookmarkStart w:id="422" w:name="_Toc117866368"/>
      <w:bookmarkStart w:id="423" w:name="_Toc189268570"/>
      <w:bookmarkStart w:id="424" w:name="_Toc1253226393"/>
      <w:bookmarkStart w:id="425" w:name="_Toc290222378"/>
      <w:bookmarkStart w:id="426" w:name="_Toc788300724"/>
      <w:bookmarkStart w:id="427" w:name="_Toc1945368706"/>
      <w:r>
        <w:t>KANBAN</w:t>
      </w:r>
      <w:bookmarkEnd w:id="421"/>
      <w:bookmarkEnd w:id="422"/>
      <w:r w:rsidR="53DB8294">
        <w:t xml:space="preserve"> </w:t>
      </w:r>
      <w:bookmarkEnd w:id="423"/>
      <w:bookmarkEnd w:id="424"/>
      <w:bookmarkEnd w:id="425"/>
      <w:bookmarkEnd w:id="426"/>
      <w:bookmarkEnd w:id="427"/>
    </w:p>
    <w:p w14:paraId="38C1EC67" w14:textId="4023A6B5" w:rsidR="2DD0C305" w:rsidRDefault="16BA04AB" w:rsidP="1980E739">
      <w:pPr>
        <w:rPr>
          <w:rFonts w:ascii="Daytona" w:eastAsia="Daytona" w:hAnsi="Daytona" w:cs="Daytona"/>
        </w:rPr>
      </w:pPr>
      <w:r w:rsidRPr="4E6D18C1">
        <w:rPr>
          <w:rFonts w:ascii="Daytona" w:eastAsia="Daytona" w:hAnsi="Daytona" w:cs="Daytona"/>
        </w:rPr>
        <w:t>F</w:t>
      </w:r>
      <w:r w:rsidR="6B61C797" w:rsidRPr="4E6D18C1">
        <w:rPr>
          <w:rFonts w:ascii="Daytona" w:eastAsia="Daytona" w:hAnsi="Daytona" w:cs="Daytona"/>
        </w:rPr>
        <w:t>ramework de mejora de proceso, su foco es justamente las métricas de proceso. Sistema de flujo continuo, no hay proyecto. Mido el comportamiento de mi proceso en función al tiempo que se demoran las características.</w:t>
      </w:r>
    </w:p>
    <w:p w14:paraId="75055D9C" w14:textId="1EF2C287" w:rsidR="2DD0C305" w:rsidRDefault="6B61C797" w:rsidP="4E6D18C1">
      <w:pPr>
        <w:pStyle w:val="Estilo3"/>
      </w:pPr>
      <w:bookmarkStart w:id="428" w:name="_Toc86390611"/>
      <w:bookmarkStart w:id="429" w:name="_Toc1366152715"/>
      <w:bookmarkStart w:id="430" w:name="_Toc1665629497"/>
      <w:bookmarkStart w:id="431" w:name="_Toc1693722985"/>
      <w:bookmarkStart w:id="432" w:name="_Toc117866097"/>
      <w:bookmarkStart w:id="433" w:name="_Toc1228005685"/>
      <w:bookmarkStart w:id="434" w:name="_Toc117866369"/>
      <w:r>
        <w:lastRenderedPageBreak/>
        <w:t>Métricas claves de KANBAN</w:t>
      </w:r>
      <w:bookmarkEnd w:id="428"/>
      <w:bookmarkEnd w:id="429"/>
      <w:bookmarkEnd w:id="430"/>
      <w:bookmarkEnd w:id="431"/>
      <w:bookmarkEnd w:id="432"/>
      <w:bookmarkEnd w:id="433"/>
      <w:bookmarkEnd w:id="434"/>
    </w:p>
    <w:p w14:paraId="47BC44B3" w14:textId="78BA0E43" w:rsidR="2DD0C305" w:rsidRDefault="2DD0C305" w:rsidP="001B65A5">
      <w:pPr>
        <w:pStyle w:val="Prrafodelista"/>
        <w:numPr>
          <w:ilvl w:val="0"/>
          <w:numId w:val="6"/>
        </w:numPr>
        <w:rPr>
          <w:rFonts w:ascii="Daytona" w:eastAsia="Daytona" w:hAnsi="Daytona" w:cs="Daytona"/>
        </w:rPr>
      </w:pPr>
      <w:r w:rsidRPr="1980E739">
        <w:rPr>
          <w:rFonts w:ascii="Daytona" w:eastAsia="Daytona" w:hAnsi="Daytona" w:cs="Daytona"/>
        </w:rPr>
        <w:t xml:space="preserve">Lead Time: métrica de vista o perspectiva del cliente. Es la más importante para el cliente. Mide desde el momento en que el cliente me pide algo (entra al backlog) hasta que yo se lo entrego. </w:t>
      </w:r>
    </w:p>
    <w:p w14:paraId="5004E918" w14:textId="16D57699" w:rsidR="2DD0C305" w:rsidRDefault="2DD0C305" w:rsidP="001B65A5">
      <w:pPr>
        <w:pStyle w:val="Prrafodelista"/>
        <w:numPr>
          <w:ilvl w:val="0"/>
          <w:numId w:val="6"/>
        </w:numPr>
        <w:rPr>
          <w:rFonts w:ascii="Daytona" w:eastAsia="Daytona" w:hAnsi="Daytona" w:cs="Daytona"/>
        </w:rPr>
      </w:pPr>
      <w:proofErr w:type="spellStart"/>
      <w:r w:rsidRPr="1980E739">
        <w:rPr>
          <w:rFonts w:ascii="Daytona" w:eastAsia="Daytona" w:hAnsi="Daytona" w:cs="Daytona"/>
        </w:rPr>
        <w:t>Cycle</w:t>
      </w:r>
      <w:proofErr w:type="spellEnd"/>
      <w:r w:rsidRPr="1980E739">
        <w:rPr>
          <w:rFonts w:ascii="Daytona" w:eastAsia="Daytona" w:hAnsi="Daytona" w:cs="Daytona"/>
        </w:rPr>
        <w:t xml:space="preserve"> Time: medida de vista interna. Se mide desde que yo comienzo a accionar (saco del backlog) hasta que se entrega al cliente (cuanto tardo en resolver). No es relevante para el cliente porque para </w:t>
      </w:r>
      <w:r w:rsidR="608E7923" w:rsidRPr="0B7E4018">
        <w:rPr>
          <w:rFonts w:ascii="Daytona" w:eastAsia="Daytona" w:hAnsi="Daytona" w:cs="Daytona"/>
        </w:rPr>
        <w:t>él</w:t>
      </w:r>
      <w:r w:rsidRPr="1980E739">
        <w:rPr>
          <w:rFonts w:ascii="Daytona" w:eastAsia="Daytona" w:hAnsi="Daytona" w:cs="Daytona"/>
        </w:rPr>
        <w:t xml:space="preserve"> lo importante es la demora hasta que recibe lo solicitado en funcionamiento. Es igual al Lead Time </w:t>
      </w:r>
      <w:r w:rsidR="00E740F3">
        <w:rPr>
          <w:rFonts w:ascii="Daytona" w:eastAsia="Daytona" w:hAnsi="Daytona" w:cs="Daytona"/>
        </w:rPr>
        <w:t>menos</w:t>
      </w:r>
      <w:r w:rsidRPr="1980E739">
        <w:rPr>
          <w:rFonts w:ascii="Daytona" w:eastAsia="Daytona" w:hAnsi="Daytona" w:cs="Daytona"/>
        </w:rPr>
        <w:t xml:space="preserve"> el tiempo que estuvo en el backlog.</w:t>
      </w:r>
    </w:p>
    <w:p w14:paraId="0BEBEF19" w14:textId="56CAA7F9" w:rsidR="2DD0C305" w:rsidRDefault="2DD0C305" w:rsidP="001B65A5">
      <w:pPr>
        <w:pStyle w:val="Prrafodelista"/>
        <w:numPr>
          <w:ilvl w:val="0"/>
          <w:numId w:val="6"/>
        </w:numPr>
        <w:rPr>
          <w:rFonts w:ascii="Daytona" w:eastAsia="Daytona" w:hAnsi="Daytona" w:cs="Daytona"/>
        </w:rPr>
      </w:pPr>
      <w:r w:rsidRPr="1980E739">
        <w:rPr>
          <w:rFonts w:ascii="Daytona" w:eastAsia="Daytona" w:hAnsi="Daytona" w:cs="Daytona"/>
        </w:rPr>
        <w:t>Las de arriba son las 2 más importantes y grandes</w:t>
      </w:r>
    </w:p>
    <w:p w14:paraId="681E2BC9" w14:textId="533286D8" w:rsidR="2DD0C305" w:rsidRDefault="2DD0C305" w:rsidP="001B65A5">
      <w:pPr>
        <w:pStyle w:val="Prrafodelista"/>
        <w:numPr>
          <w:ilvl w:val="0"/>
          <w:numId w:val="6"/>
        </w:numPr>
        <w:rPr>
          <w:rFonts w:ascii="Daytona" w:eastAsia="Daytona" w:hAnsi="Daytona" w:cs="Daytona"/>
        </w:rPr>
      </w:pPr>
      <w:proofErr w:type="spellStart"/>
      <w:r w:rsidRPr="1980E739">
        <w:rPr>
          <w:rFonts w:ascii="Daytona" w:eastAsia="Daytona" w:hAnsi="Daytona" w:cs="Daytona"/>
        </w:rPr>
        <w:t>Touch</w:t>
      </w:r>
      <w:proofErr w:type="spellEnd"/>
      <w:r w:rsidRPr="1980E739">
        <w:rPr>
          <w:rFonts w:ascii="Daytona" w:eastAsia="Daytona" w:hAnsi="Daytona" w:cs="Daytona"/>
        </w:rPr>
        <w:t xml:space="preserve"> Time: es más chica incluso que el </w:t>
      </w:r>
      <w:proofErr w:type="spellStart"/>
      <w:r w:rsidRPr="1980E739">
        <w:rPr>
          <w:rFonts w:ascii="Daytona" w:eastAsia="Daytona" w:hAnsi="Daytona" w:cs="Daytona"/>
        </w:rPr>
        <w:t>cycle</w:t>
      </w:r>
      <w:proofErr w:type="spellEnd"/>
      <w:r w:rsidRPr="1980E739">
        <w:rPr>
          <w:rFonts w:ascii="Daytona" w:eastAsia="Daytona" w:hAnsi="Daytona" w:cs="Daytona"/>
        </w:rPr>
        <w:t xml:space="preserve"> time. Esta métrica saca los tiempos de las columnas de acumulación. Solo mide los tiempos de las columnas en las que las personas están efectivamente haciendo algo (recordar que cada columna tiene una de trabajo y una de acumulación, para poder implementar el trabajo </w:t>
      </w:r>
      <w:proofErr w:type="spellStart"/>
      <w:r w:rsidRPr="1980E739">
        <w:rPr>
          <w:rFonts w:ascii="Daytona" w:eastAsia="Daytona" w:hAnsi="Daytona" w:cs="Daytona"/>
        </w:rPr>
        <w:t>pull</w:t>
      </w:r>
      <w:proofErr w:type="spellEnd"/>
      <w:r w:rsidRPr="1980E739">
        <w:rPr>
          <w:rFonts w:ascii="Daytona" w:eastAsia="Daytona" w:hAnsi="Daytona" w:cs="Daytona"/>
        </w:rPr>
        <w:t xml:space="preserve"> en </w:t>
      </w:r>
      <w:proofErr w:type="spellStart"/>
      <w:r w:rsidRPr="1980E739">
        <w:rPr>
          <w:rFonts w:ascii="Daytona" w:eastAsia="Daytona" w:hAnsi="Daytona" w:cs="Daytona"/>
        </w:rPr>
        <w:t>kanban</w:t>
      </w:r>
      <w:proofErr w:type="spellEnd"/>
      <w:r w:rsidRPr="1980E739">
        <w:rPr>
          <w:rFonts w:ascii="Daytona" w:eastAsia="Daytona" w:hAnsi="Daytona" w:cs="Daytona"/>
        </w:rPr>
        <w:t xml:space="preserve">). Es una especie de horas ideales. Si le agregamos las esperas es el </w:t>
      </w:r>
      <w:proofErr w:type="spellStart"/>
      <w:r w:rsidRPr="1980E739">
        <w:rPr>
          <w:rFonts w:ascii="Daytona" w:eastAsia="Daytona" w:hAnsi="Daytona" w:cs="Daytona"/>
        </w:rPr>
        <w:t>cycle</w:t>
      </w:r>
      <w:proofErr w:type="spellEnd"/>
      <w:r w:rsidRPr="1980E739">
        <w:rPr>
          <w:rFonts w:ascii="Daytona" w:eastAsia="Daytona" w:hAnsi="Daytona" w:cs="Daytona"/>
        </w:rPr>
        <w:t xml:space="preserve"> time, y si le agregamos el tiempo en el backlog es el lead time.</w:t>
      </w:r>
    </w:p>
    <w:p w14:paraId="34940DB3" w14:textId="42E23BA5" w:rsidR="2DD0C305" w:rsidRDefault="2DD0C305" w:rsidP="001B65A5">
      <w:pPr>
        <w:pStyle w:val="Prrafodelista"/>
        <w:numPr>
          <w:ilvl w:val="0"/>
          <w:numId w:val="6"/>
        </w:numPr>
        <w:rPr>
          <w:rFonts w:ascii="Daytona" w:eastAsia="Daytona" w:hAnsi="Daytona" w:cs="Daytona"/>
        </w:rPr>
      </w:pPr>
      <w:r w:rsidRPr="1980E739">
        <w:rPr>
          <w:rFonts w:ascii="Daytona" w:eastAsia="Daytona" w:hAnsi="Daytona" w:cs="Daytona"/>
        </w:rPr>
        <w:t xml:space="preserve">Eficiencia del ciclo de proceso = </w:t>
      </w:r>
      <w:proofErr w:type="spellStart"/>
      <w:r w:rsidRPr="1980E739">
        <w:rPr>
          <w:rFonts w:ascii="Daytona" w:eastAsia="Daytona" w:hAnsi="Daytona" w:cs="Daytona"/>
        </w:rPr>
        <w:t>touch</w:t>
      </w:r>
      <w:proofErr w:type="spellEnd"/>
      <w:r w:rsidRPr="1980E739">
        <w:rPr>
          <w:rFonts w:ascii="Daytona" w:eastAsia="Daytona" w:hAnsi="Daytona" w:cs="Daytona"/>
        </w:rPr>
        <w:t xml:space="preserve"> time / </w:t>
      </w:r>
      <w:proofErr w:type="spellStart"/>
      <w:r w:rsidRPr="1980E739">
        <w:rPr>
          <w:rFonts w:ascii="Daytona" w:eastAsia="Daytona" w:hAnsi="Daytona" w:cs="Daytona"/>
        </w:rPr>
        <w:t>elapsed</w:t>
      </w:r>
      <w:proofErr w:type="spellEnd"/>
      <w:r w:rsidRPr="1980E739">
        <w:rPr>
          <w:rFonts w:ascii="Daytona" w:eastAsia="Daytona" w:hAnsi="Daytona" w:cs="Daytona"/>
        </w:rPr>
        <w:t xml:space="preserve"> time </w:t>
      </w:r>
      <w:r w:rsidR="6A30B24E" w:rsidRPr="65577FAF">
        <w:rPr>
          <w:rFonts w:ascii="Daytona" w:eastAsia="Daytona" w:hAnsi="Daytona" w:cs="Daytona"/>
        </w:rPr>
        <w:t>*100</w:t>
      </w:r>
      <w:r w:rsidRPr="65577FAF">
        <w:rPr>
          <w:rFonts w:ascii="Daytona" w:eastAsia="Daytona" w:hAnsi="Daytona" w:cs="Daytona"/>
        </w:rPr>
        <w:t xml:space="preserve"> </w:t>
      </w:r>
      <w:r w:rsidRPr="1980E739">
        <w:rPr>
          <w:rFonts w:ascii="Daytona" w:eastAsia="Daytona" w:hAnsi="Daytona" w:cs="Daytona"/>
        </w:rPr>
        <w:t xml:space="preserve">(es lo mismo que lead time). Mientras este cálculo sea más cercano a 1, entonces tenemos una mejor eficiencia (ya que esto representaría que el tiempo de implementación es igual al tiempo desde que llega el requerimiento hasta que se entrega, y las demoras serían prácticamente 0). </w:t>
      </w:r>
    </w:p>
    <w:p w14:paraId="35F5D298" w14:textId="2102F674" w:rsidR="2DD0C305" w:rsidRDefault="2DD0C305" w:rsidP="1980E739">
      <w:pPr>
        <w:rPr>
          <w:rFonts w:ascii="Daytona" w:eastAsia="Daytona" w:hAnsi="Daytona" w:cs="Daytona"/>
        </w:rPr>
      </w:pPr>
      <w:r w:rsidRPr="1980E739">
        <w:rPr>
          <w:rFonts w:ascii="Daytona" w:eastAsia="Daytona" w:hAnsi="Daytona" w:cs="Daytona"/>
        </w:rPr>
        <w:t>Resumen métricas en cada enfoque</w:t>
      </w:r>
    </w:p>
    <w:tbl>
      <w:tblPr>
        <w:tblStyle w:val="Tablaconcuadrcul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3485"/>
        <w:gridCol w:w="3485"/>
        <w:gridCol w:w="3485"/>
      </w:tblGrid>
      <w:tr w:rsidR="2DD0C305" w14:paraId="064CDB4A" w14:textId="77777777" w:rsidTr="1980E739">
        <w:tc>
          <w:tcPr>
            <w:tcW w:w="3485" w:type="dxa"/>
          </w:tcPr>
          <w:p w14:paraId="50DDBFAB" w14:textId="00077ECE" w:rsidR="2DD0C305" w:rsidRDefault="2DD0C305" w:rsidP="1980E739">
            <w:pPr>
              <w:jc w:val="center"/>
              <w:rPr>
                <w:rFonts w:ascii="Daytona" w:eastAsia="Daytona" w:hAnsi="Daytona" w:cs="Daytona"/>
              </w:rPr>
            </w:pPr>
            <w:r w:rsidRPr="1980E739">
              <w:rPr>
                <w:rFonts w:ascii="Daytona" w:eastAsia="Daytona" w:hAnsi="Daytona" w:cs="Daytona"/>
                <w:u w:val="single"/>
              </w:rPr>
              <w:t>Tradicional</w:t>
            </w:r>
          </w:p>
        </w:tc>
        <w:tc>
          <w:tcPr>
            <w:tcW w:w="3485" w:type="dxa"/>
          </w:tcPr>
          <w:p w14:paraId="341A92CE" w14:textId="703F9E2B" w:rsidR="2DD0C305" w:rsidRDefault="2DD0C305" w:rsidP="1980E739">
            <w:pPr>
              <w:jc w:val="center"/>
              <w:rPr>
                <w:rFonts w:ascii="Daytona" w:eastAsia="Daytona" w:hAnsi="Daytona" w:cs="Daytona"/>
              </w:rPr>
            </w:pPr>
            <w:r w:rsidRPr="1980E739">
              <w:rPr>
                <w:rFonts w:ascii="Daytona" w:eastAsia="Daytona" w:hAnsi="Daytona" w:cs="Daytona"/>
                <w:u w:val="single"/>
              </w:rPr>
              <w:t>Ágil</w:t>
            </w:r>
          </w:p>
        </w:tc>
        <w:tc>
          <w:tcPr>
            <w:tcW w:w="3485" w:type="dxa"/>
          </w:tcPr>
          <w:p w14:paraId="0FD173C4" w14:textId="58148F13" w:rsidR="2DD0C305" w:rsidRDefault="2DD0C305" w:rsidP="1980E739">
            <w:pPr>
              <w:jc w:val="center"/>
              <w:rPr>
                <w:rFonts w:ascii="Daytona" w:eastAsia="Daytona" w:hAnsi="Daytona" w:cs="Daytona"/>
              </w:rPr>
            </w:pPr>
            <w:r w:rsidRPr="1980E739">
              <w:rPr>
                <w:rFonts w:ascii="Daytona" w:eastAsia="Daytona" w:hAnsi="Daytona" w:cs="Daytona"/>
                <w:u w:val="single"/>
              </w:rPr>
              <w:t>Lean</w:t>
            </w:r>
          </w:p>
        </w:tc>
      </w:tr>
      <w:tr w:rsidR="2DD0C305" w14:paraId="493AF61B" w14:textId="77777777" w:rsidTr="1980E739">
        <w:tc>
          <w:tcPr>
            <w:tcW w:w="3485" w:type="dxa"/>
          </w:tcPr>
          <w:p w14:paraId="0C21FA80" w14:textId="1821B57D" w:rsidR="2DD0C305" w:rsidRDefault="2DD0C305" w:rsidP="001B65A5">
            <w:pPr>
              <w:pStyle w:val="Prrafodelista"/>
              <w:numPr>
                <w:ilvl w:val="0"/>
                <w:numId w:val="5"/>
              </w:numPr>
              <w:rPr>
                <w:rFonts w:ascii="Daytona" w:eastAsia="Daytona" w:hAnsi="Daytona" w:cs="Daytona"/>
              </w:rPr>
            </w:pPr>
            <w:r w:rsidRPr="1980E739">
              <w:rPr>
                <w:rFonts w:ascii="Daytona" w:eastAsia="Daytona" w:hAnsi="Daytona" w:cs="Daytona"/>
              </w:rPr>
              <w:t>Esfuerzo</w:t>
            </w:r>
          </w:p>
          <w:p w14:paraId="1E792DBA" w14:textId="40F03369" w:rsidR="2DD0C305" w:rsidRDefault="2DD0C305" w:rsidP="001B65A5">
            <w:pPr>
              <w:pStyle w:val="Prrafodelista"/>
              <w:numPr>
                <w:ilvl w:val="0"/>
                <w:numId w:val="5"/>
              </w:numPr>
              <w:rPr>
                <w:rFonts w:ascii="Daytona" w:eastAsia="Daytona" w:hAnsi="Daytona" w:cs="Daytona"/>
              </w:rPr>
            </w:pPr>
            <w:r w:rsidRPr="1980E739">
              <w:rPr>
                <w:rFonts w:ascii="Daytona" w:eastAsia="Daytona" w:hAnsi="Daytona" w:cs="Daytona"/>
              </w:rPr>
              <w:t>Tiempo</w:t>
            </w:r>
          </w:p>
          <w:p w14:paraId="22D43FF2" w14:textId="60471CBC" w:rsidR="2DD0C305" w:rsidRDefault="2DD0C305" w:rsidP="001B65A5">
            <w:pPr>
              <w:pStyle w:val="Prrafodelista"/>
              <w:numPr>
                <w:ilvl w:val="0"/>
                <w:numId w:val="5"/>
              </w:numPr>
              <w:rPr>
                <w:rFonts w:ascii="Daytona" w:eastAsia="Daytona" w:hAnsi="Daytona" w:cs="Daytona"/>
              </w:rPr>
            </w:pPr>
            <w:r w:rsidRPr="1980E739">
              <w:rPr>
                <w:rFonts w:ascii="Daytona" w:eastAsia="Daytona" w:hAnsi="Daytona" w:cs="Daytona"/>
              </w:rPr>
              <w:t>Costos</w:t>
            </w:r>
          </w:p>
          <w:p w14:paraId="0DAB071F" w14:textId="6DE8E917" w:rsidR="2DD0C305" w:rsidRDefault="2DD0C305" w:rsidP="001B65A5">
            <w:pPr>
              <w:pStyle w:val="Prrafodelista"/>
              <w:numPr>
                <w:ilvl w:val="0"/>
                <w:numId w:val="5"/>
              </w:numPr>
              <w:rPr>
                <w:rFonts w:ascii="Daytona" w:eastAsia="Daytona" w:hAnsi="Daytona" w:cs="Daytona"/>
              </w:rPr>
            </w:pPr>
            <w:r w:rsidRPr="1980E739">
              <w:rPr>
                <w:rFonts w:ascii="Daytona" w:eastAsia="Daytona" w:hAnsi="Daytona" w:cs="Daytona"/>
              </w:rPr>
              <w:t>Riesgos</w:t>
            </w:r>
          </w:p>
        </w:tc>
        <w:tc>
          <w:tcPr>
            <w:tcW w:w="3485" w:type="dxa"/>
          </w:tcPr>
          <w:p w14:paraId="371D57F8" w14:textId="2A7CD994" w:rsidR="2DD0C305" w:rsidRDefault="2DD0C305" w:rsidP="001B65A5">
            <w:pPr>
              <w:pStyle w:val="Prrafodelista"/>
              <w:numPr>
                <w:ilvl w:val="0"/>
                <w:numId w:val="5"/>
              </w:numPr>
              <w:rPr>
                <w:rFonts w:ascii="Daytona" w:eastAsia="Daytona" w:hAnsi="Daytona" w:cs="Daytona"/>
              </w:rPr>
            </w:pPr>
            <w:r w:rsidRPr="1980E739">
              <w:rPr>
                <w:rFonts w:ascii="Daytona" w:eastAsia="Daytona" w:hAnsi="Daytona" w:cs="Daytona"/>
              </w:rPr>
              <w:t>Velocidad</w:t>
            </w:r>
          </w:p>
          <w:p w14:paraId="5B58B0B8" w14:textId="2666374F" w:rsidR="2DD0C305" w:rsidRDefault="2DD0C305" w:rsidP="001B65A5">
            <w:pPr>
              <w:pStyle w:val="Prrafodelista"/>
              <w:numPr>
                <w:ilvl w:val="0"/>
                <w:numId w:val="5"/>
              </w:numPr>
              <w:rPr>
                <w:rFonts w:ascii="Daytona" w:eastAsia="Daytona" w:hAnsi="Daytona" w:cs="Daytona"/>
              </w:rPr>
            </w:pPr>
            <w:r w:rsidRPr="1980E739">
              <w:rPr>
                <w:rFonts w:ascii="Daytona" w:eastAsia="Daytona" w:hAnsi="Daytona" w:cs="Daytona"/>
              </w:rPr>
              <w:t>Capacidad</w:t>
            </w:r>
          </w:p>
          <w:p w14:paraId="6A1193B3" w14:textId="1F65105A" w:rsidR="2DD0C305" w:rsidRDefault="2DD0C305" w:rsidP="001B65A5">
            <w:pPr>
              <w:pStyle w:val="Prrafodelista"/>
              <w:numPr>
                <w:ilvl w:val="0"/>
                <w:numId w:val="5"/>
              </w:numPr>
              <w:rPr>
                <w:rFonts w:ascii="Daytona" w:eastAsia="Daytona" w:hAnsi="Daytona" w:cs="Daytona"/>
              </w:rPr>
            </w:pPr>
            <w:r w:rsidRPr="1980E739">
              <w:rPr>
                <w:rFonts w:ascii="Daytona" w:eastAsia="Daytona" w:hAnsi="Daytona" w:cs="Daytona"/>
              </w:rPr>
              <w:t xml:space="preserve">Running </w:t>
            </w:r>
            <w:proofErr w:type="spellStart"/>
            <w:r w:rsidRPr="1980E739">
              <w:rPr>
                <w:rFonts w:ascii="Daytona" w:eastAsia="Daytona" w:hAnsi="Daytona" w:cs="Daytona"/>
              </w:rPr>
              <w:t>Tested</w:t>
            </w:r>
            <w:proofErr w:type="spellEnd"/>
            <w:r w:rsidRPr="1980E739">
              <w:rPr>
                <w:rFonts w:ascii="Daytona" w:eastAsia="Daytona" w:hAnsi="Daytona" w:cs="Daytona"/>
              </w:rPr>
              <w:t xml:space="preserve"> </w:t>
            </w:r>
            <w:proofErr w:type="spellStart"/>
            <w:r w:rsidRPr="1980E739">
              <w:rPr>
                <w:rFonts w:ascii="Daytona" w:eastAsia="Daytona" w:hAnsi="Daytona" w:cs="Daytona"/>
              </w:rPr>
              <w:t>Features</w:t>
            </w:r>
            <w:proofErr w:type="spellEnd"/>
          </w:p>
        </w:tc>
        <w:tc>
          <w:tcPr>
            <w:tcW w:w="3485" w:type="dxa"/>
          </w:tcPr>
          <w:p w14:paraId="7D1B5A80" w14:textId="02228B12" w:rsidR="2DD0C305" w:rsidRDefault="2DD0C305" w:rsidP="001B65A5">
            <w:pPr>
              <w:pStyle w:val="Prrafodelista"/>
              <w:numPr>
                <w:ilvl w:val="0"/>
                <w:numId w:val="5"/>
              </w:numPr>
              <w:rPr>
                <w:rFonts w:ascii="Daytona" w:eastAsia="Daytona" w:hAnsi="Daytona" w:cs="Daytona"/>
              </w:rPr>
            </w:pPr>
            <w:r w:rsidRPr="1980E739">
              <w:rPr>
                <w:rFonts w:ascii="Daytona" w:eastAsia="Daytona" w:hAnsi="Daytona" w:cs="Daytona"/>
              </w:rPr>
              <w:t xml:space="preserve">Lead time – </w:t>
            </w:r>
            <w:proofErr w:type="spellStart"/>
            <w:r w:rsidRPr="1980E739">
              <w:rPr>
                <w:rFonts w:ascii="Daytona" w:eastAsia="Daytona" w:hAnsi="Daytona" w:cs="Daytona"/>
              </w:rPr>
              <w:t>Elapsed</w:t>
            </w:r>
            <w:proofErr w:type="spellEnd"/>
            <w:r w:rsidRPr="1980E739">
              <w:rPr>
                <w:rFonts w:ascii="Daytona" w:eastAsia="Daytona" w:hAnsi="Daytona" w:cs="Daytona"/>
              </w:rPr>
              <w:t xml:space="preserve"> time</w:t>
            </w:r>
          </w:p>
          <w:p w14:paraId="4617F388" w14:textId="59850F90" w:rsidR="2DD0C305" w:rsidRDefault="2DD0C305" w:rsidP="001B65A5">
            <w:pPr>
              <w:pStyle w:val="Prrafodelista"/>
              <w:numPr>
                <w:ilvl w:val="0"/>
                <w:numId w:val="5"/>
              </w:numPr>
              <w:rPr>
                <w:rFonts w:ascii="Daytona" w:eastAsia="Daytona" w:hAnsi="Daytona" w:cs="Daytona"/>
              </w:rPr>
            </w:pPr>
            <w:proofErr w:type="spellStart"/>
            <w:r w:rsidRPr="1980E739">
              <w:rPr>
                <w:rFonts w:ascii="Daytona" w:eastAsia="Daytona" w:hAnsi="Daytona" w:cs="Daytona"/>
              </w:rPr>
              <w:t>Cycle</w:t>
            </w:r>
            <w:proofErr w:type="spellEnd"/>
            <w:r w:rsidRPr="1980E739">
              <w:rPr>
                <w:rFonts w:ascii="Daytona" w:eastAsia="Daytona" w:hAnsi="Daytona" w:cs="Daytona"/>
              </w:rPr>
              <w:t xml:space="preserve"> time</w:t>
            </w:r>
          </w:p>
          <w:p w14:paraId="2DEB3713" w14:textId="6A8A82A0" w:rsidR="2DD0C305" w:rsidRDefault="2DD0C305" w:rsidP="001B65A5">
            <w:pPr>
              <w:pStyle w:val="Prrafodelista"/>
              <w:numPr>
                <w:ilvl w:val="0"/>
                <w:numId w:val="5"/>
              </w:numPr>
              <w:rPr>
                <w:rFonts w:ascii="Daytona" w:eastAsia="Daytona" w:hAnsi="Daytona" w:cs="Daytona"/>
              </w:rPr>
            </w:pPr>
            <w:proofErr w:type="spellStart"/>
            <w:r w:rsidRPr="1980E739">
              <w:rPr>
                <w:rFonts w:ascii="Daytona" w:eastAsia="Daytona" w:hAnsi="Daytona" w:cs="Daytona"/>
              </w:rPr>
              <w:t>Touch</w:t>
            </w:r>
            <w:proofErr w:type="spellEnd"/>
            <w:r w:rsidRPr="1980E739">
              <w:rPr>
                <w:rFonts w:ascii="Daytona" w:eastAsia="Daytona" w:hAnsi="Daytona" w:cs="Daytona"/>
              </w:rPr>
              <w:t xml:space="preserve"> time</w:t>
            </w:r>
          </w:p>
          <w:p w14:paraId="3EC68EB3" w14:textId="18D97ADB" w:rsidR="2DD0C305" w:rsidRDefault="2DD0C305" w:rsidP="001B65A5">
            <w:pPr>
              <w:pStyle w:val="Prrafodelista"/>
              <w:numPr>
                <w:ilvl w:val="0"/>
                <w:numId w:val="5"/>
              </w:numPr>
              <w:rPr>
                <w:rFonts w:ascii="Daytona" w:eastAsia="Daytona" w:hAnsi="Daytona" w:cs="Daytona"/>
              </w:rPr>
            </w:pPr>
            <w:r w:rsidRPr="1980E739">
              <w:rPr>
                <w:rFonts w:ascii="Daytona" w:eastAsia="Daytona" w:hAnsi="Daytona" w:cs="Daytona"/>
              </w:rPr>
              <w:t>Eficiencia de proceso</w:t>
            </w:r>
          </w:p>
        </w:tc>
      </w:tr>
    </w:tbl>
    <w:p w14:paraId="74C59B1F" w14:textId="03A9D01F" w:rsidR="2DD0C305" w:rsidRDefault="2DD0C305" w:rsidP="1980E739">
      <w:pPr>
        <w:pStyle w:val="Prrafodelista"/>
        <w:ind w:left="0"/>
        <w:rPr>
          <w:rFonts w:ascii="Daytona" w:eastAsia="Daytona" w:hAnsi="Daytona" w:cs="Daytona"/>
        </w:rPr>
      </w:pPr>
      <w:r w:rsidRPr="1980E739">
        <w:rPr>
          <w:rFonts w:ascii="Daytona" w:eastAsia="Daytona" w:hAnsi="Daytona" w:cs="Daytona"/>
        </w:rPr>
        <w:t>Métricas de producto</w:t>
      </w:r>
    </w:p>
    <w:p w14:paraId="50AA71D7" w14:textId="45219449" w:rsidR="2DD0C305" w:rsidRDefault="2DD0C305" w:rsidP="001B65A5">
      <w:pPr>
        <w:pStyle w:val="Prrafodelista"/>
        <w:numPr>
          <w:ilvl w:val="0"/>
          <w:numId w:val="4"/>
        </w:numPr>
        <w:rPr>
          <w:rFonts w:ascii="Daytona" w:eastAsia="Daytona" w:hAnsi="Daytona" w:cs="Daytona"/>
        </w:rPr>
      </w:pPr>
      <w:r w:rsidRPr="1980E739">
        <w:rPr>
          <w:rFonts w:ascii="Daytona" w:eastAsia="Daytona" w:hAnsi="Daytona" w:cs="Daytona"/>
        </w:rPr>
        <w:t>De tamaño</w:t>
      </w:r>
    </w:p>
    <w:p w14:paraId="5B3AB0C8" w14:textId="143D302C" w:rsidR="2DD0C305" w:rsidRDefault="2DD0C305" w:rsidP="001B65A5">
      <w:pPr>
        <w:pStyle w:val="Prrafodelista"/>
        <w:numPr>
          <w:ilvl w:val="1"/>
          <w:numId w:val="4"/>
        </w:numPr>
        <w:rPr>
          <w:rFonts w:ascii="Daytona" w:eastAsia="Daytona" w:hAnsi="Daytona" w:cs="Daytona"/>
        </w:rPr>
      </w:pPr>
      <w:r w:rsidRPr="1980E739">
        <w:rPr>
          <w:rFonts w:ascii="Daytona" w:eastAsia="Daytona" w:hAnsi="Daytona" w:cs="Daytona"/>
        </w:rPr>
        <w:t>Líneas de código</w:t>
      </w:r>
    </w:p>
    <w:p w14:paraId="13CFF02E" w14:textId="2827E820" w:rsidR="2DD0C305" w:rsidRDefault="2DD0C305" w:rsidP="001B65A5">
      <w:pPr>
        <w:pStyle w:val="Prrafodelista"/>
        <w:numPr>
          <w:ilvl w:val="1"/>
          <w:numId w:val="4"/>
        </w:numPr>
        <w:rPr>
          <w:rFonts w:ascii="Daytona" w:eastAsia="Daytona" w:hAnsi="Daytona" w:cs="Daytona"/>
        </w:rPr>
      </w:pPr>
      <w:r w:rsidRPr="1980E739">
        <w:rPr>
          <w:rFonts w:ascii="Daytona" w:eastAsia="Daytona" w:hAnsi="Daytona" w:cs="Daytona"/>
        </w:rPr>
        <w:t>Requerimientos</w:t>
      </w:r>
    </w:p>
    <w:p w14:paraId="46BF5866" w14:textId="5D512A65" w:rsidR="2DD0C305" w:rsidRDefault="2DD0C305" w:rsidP="001B65A5">
      <w:pPr>
        <w:pStyle w:val="Prrafodelista"/>
        <w:numPr>
          <w:ilvl w:val="2"/>
          <w:numId w:val="4"/>
        </w:numPr>
        <w:rPr>
          <w:rFonts w:ascii="Daytona" w:eastAsia="Daytona" w:hAnsi="Daytona" w:cs="Daytona"/>
        </w:rPr>
      </w:pPr>
      <w:r w:rsidRPr="1980E739">
        <w:rPr>
          <w:rFonts w:ascii="Daytona" w:eastAsia="Daytona" w:hAnsi="Daytona" w:cs="Daytona"/>
        </w:rPr>
        <w:t>Casos de uso</w:t>
      </w:r>
    </w:p>
    <w:p w14:paraId="4F0B8D91" w14:textId="45F7BFDC" w:rsidR="2DD0C305" w:rsidRDefault="2DD0C305" w:rsidP="001B65A5">
      <w:pPr>
        <w:pStyle w:val="Prrafodelista"/>
        <w:numPr>
          <w:ilvl w:val="2"/>
          <w:numId w:val="4"/>
        </w:numPr>
        <w:rPr>
          <w:rFonts w:ascii="Daytona" w:eastAsia="Daytona" w:hAnsi="Daytona" w:cs="Daytona"/>
        </w:rPr>
      </w:pPr>
      <w:proofErr w:type="spellStart"/>
      <w:r w:rsidRPr="1980E739">
        <w:rPr>
          <w:rFonts w:ascii="Daytona" w:eastAsia="Daytona" w:hAnsi="Daytona" w:cs="Daytona"/>
        </w:rPr>
        <w:t>Features</w:t>
      </w:r>
      <w:proofErr w:type="spellEnd"/>
    </w:p>
    <w:p w14:paraId="2F1A7C09" w14:textId="38654883" w:rsidR="2DD0C305" w:rsidRDefault="2DD0C305" w:rsidP="001B65A5">
      <w:pPr>
        <w:pStyle w:val="Prrafodelista"/>
        <w:numPr>
          <w:ilvl w:val="2"/>
          <w:numId w:val="4"/>
        </w:numPr>
        <w:rPr>
          <w:rFonts w:ascii="Daytona" w:eastAsia="Daytona" w:hAnsi="Daytona" w:cs="Daytona"/>
        </w:rPr>
      </w:pPr>
      <w:r w:rsidRPr="1980E739">
        <w:rPr>
          <w:rFonts w:ascii="Daytona" w:eastAsia="Daytona" w:hAnsi="Daytona" w:cs="Daytona"/>
        </w:rPr>
        <w:t>Clases</w:t>
      </w:r>
    </w:p>
    <w:p w14:paraId="69B36C0F" w14:textId="206A075A" w:rsidR="2DD0C305" w:rsidRDefault="2DD0C305" w:rsidP="001B65A5">
      <w:pPr>
        <w:pStyle w:val="Prrafodelista"/>
        <w:numPr>
          <w:ilvl w:val="2"/>
          <w:numId w:val="4"/>
        </w:numPr>
        <w:rPr>
          <w:rFonts w:ascii="Daytona" w:eastAsia="Daytona" w:hAnsi="Daytona" w:cs="Daytona"/>
        </w:rPr>
      </w:pPr>
      <w:r w:rsidRPr="1980E739">
        <w:rPr>
          <w:rFonts w:ascii="Daytona" w:eastAsia="Daytona" w:hAnsi="Daytona" w:cs="Daytona"/>
        </w:rPr>
        <w:t>Puntos de historia</w:t>
      </w:r>
    </w:p>
    <w:p w14:paraId="59B6B442" w14:textId="1902B9A0" w:rsidR="2DD0C305" w:rsidRDefault="2DD0C305" w:rsidP="001B65A5">
      <w:pPr>
        <w:pStyle w:val="Prrafodelista"/>
        <w:numPr>
          <w:ilvl w:val="0"/>
          <w:numId w:val="4"/>
        </w:numPr>
        <w:rPr>
          <w:rFonts w:ascii="Daytona" w:eastAsia="Daytona" w:hAnsi="Daytona" w:cs="Daytona"/>
        </w:rPr>
      </w:pPr>
      <w:r w:rsidRPr="1980E739">
        <w:rPr>
          <w:rFonts w:ascii="Daytona" w:eastAsia="Daytona" w:hAnsi="Daytona" w:cs="Daytona"/>
        </w:rPr>
        <w:t>De defectos</w:t>
      </w:r>
    </w:p>
    <w:p w14:paraId="5D6A03A1" w14:textId="00097BD2" w:rsidR="2DD0C305" w:rsidRDefault="2DD0C305" w:rsidP="001B65A5">
      <w:pPr>
        <w:pStyle w:val="Prrafodelista"/>
        <w:numPr>
          <w:ilvl w:val="1"/>
          <w:numId w:val="4"/>
        </w:numPr>
        <w:rPr>
          <w:rFonts w:ascii="Daytona" w:eastAsia="Daytona" w:hAnsi="Daytona" w:cs="Daytona"/>
        </w:rPr>
      </w:pPr>
      <w:r w:rsidRPr="1980E739">
        <w:rPr>
          <w:rFonts w:ascii="Daytona" w:eastAsia="Daytona" w:hAnsi="Daytona" w:cs="Daytona"/>
        </w:rPr>
        <w:t>Cobertura: hay que tratar de que sea la mayor posible</w:t>
      </w:r>
    </w:p>
    <w:p w14:paraId="125D6C0A" w14:textId="11453A78" w:rsidR="2DD0C305" w:rsidRDefault="2DD0C305" w:rsidP="001B65A5">
      <w:pPr>
        <w:pStyle w:val="Prrafodelista"/>
        <w:numPr>
          <w:ilvl w:val="1"/>
          <w:numId w:val="4"/>
        </w:numPr>
        <w:rPr>
          <w:rFonts w:ascii="Daytona" w:eastAsia="Daytona" w:hAnsi="Daytona" w:cs="Daytona"/>
        </w:rPr>
      </w:pPr>
      <w:r w:rsidRPr="1980E739">
        <w:rPr>
          <w:rFonts w:ascii="Daytona" w:eastAsia="Daytona" w:hAnsi="Daytona" w:cs="Daytona"/>
        </w:rPr>
        <w:t>Defectos por severidad</w:t>
      </w:r>
    </w:p>
    <w:p w14:paraId="0A96F2FC" w14:textId="1098B71C" w:rsidR="2DD0C305" w:rsidRDefault="3B09B0B1" w:rsidP="001B65A5">
      <w:pPr>
        <w:pStyle w:val="Prrafodelista"/>
        <w:numPr>
          <w:ilvl w:val="1"/>
          <w:numId w:val="4"/>
        </w:numPr>
        <w:rPr>
          <w:rFonts w:ascii="Daytona" w:eastAsia="Daytona" w:hAnsi="Daytona" w:cs="Daytona"/>
        </w:rPr>
      </w:pPr>
      <w:r w:rsidRPr="1980E739">
        <w:rPr>
          <w:rFonts w:ascii="Daytona" w:eastAsia="Daytona" w:hAnsi="Daytona" w:cs="Daytona"/>
        </w:rPr>
        <w:t>Densidad de defectos: cuántos defectos se encuentran por unidad de testeo (por clase, módulo, etc.)</w:t>
      </w:r>
    </w:p>
    <w:p w14:paraId="1A47B059" w14:textId="5BC19831" w:rsidR="5DCD5D3D" w:rsidRDefault="03E82F8D" w:rsidP="21F2290F">
      <w:pPr>
        <w:pStyle w:val="Prrafodelista"/>
        <w:ind w:left="0"/>
        <w:rPr>
          <w:rFonts w:ascii="Daytona" w:eastAsia="Daytona" w:hAnsi="Daytona" w:cs="Daytona"/>
        </w:rPr>
      </w:pPr>
      <w:r w:rsidRPr="0D862929">
        <w:rPr>
          <w:rFonts w:ascii="Daytona" w:eastAsia="Daytona" w:hAnsi="Daytona" w:cs="Daytona"/>
        </w:rPr>
        <w:t xml:space="preserve">Y si dejamos la </w:t>
      </w:r>
      <w:proofErr w:type="spellStart"/>
      <w:r w:rsidRPr="0D862929">
        <w:rPr>
          <w:rFonts w:ascii="Daytona" w:eastAsia="Daytona" w:hAnsi="Daytona" w:cs="Daytona"/>
        </w:rPr>
        <w:t>facu</w:t>
      </w:r>
      <w:proofErr w:type="spellEnd"/>
      <w:r w:rsidRPr="0D862929">
        <w:rPr>
          <w:rFonts w:ascii="Daytona" w:eastAsia="Daytona" w:hAnsi="Daytona" w:cs="Daytona"/>
        </w:rPr>
        <w:t xml:space="preserve"> </w:t>
      </w:r>
      <w:proofErr w:type="spellStart"/>
      <w:proofErr w:type="gramStart"/>
      <w:r w:rsidRPr="0D862929">
        <w:rPr>
          <w:rFonts w:ascii="Daytona" w:eastAsia="Daytona" w:hAnsi="Daytona" w:cs="Daytona"/>
        </w:rPr>
        <w:t>ahre</w:t>
      </w:r>
      <w:proofErr w:type="spellEnd"/>
      <w:proofErr w:type="gramEnd"/>
      <w:r w:rsidRPr="0D862929">
        <w:rPr>
          <w:rFonts w:ascii="Daytona" w:eastAsia="Daytona" w:hAnsi="Daytona" w:cs="Daytona"/>
        </w:rPr>
        <w:t xml:space="preserve"> pero </w:t>
      </w:r>
      <w:proofErr w:type="spellStart"/>
      <w:r w:rsidRPr="0D862929">
        <w:rPr>
          <w:rFonts w:ascii="Daytona" w:eastAsia="Daytona" w:hAnsi="Daytona" w:cs="Daytona"/>
        </w:rPr>
        <w:t>si</w:t>
      </w:r>
      <w:proofErr w:type="spellEnd"/>
      <w:r w:rsidRPr="0D862929">
        <w:rPr>
          <w:rFonts w:ascii="Daytona" w:eastAsia="Daytona" w:hAnsi="Daytona" w:cs="Daytona"/>
        </w:rPr>
        <w:t>.</w:t>
      </w:r>
      <w:r w:rsidR="69780F87" w:rsidRPr="0D862929">
        <w:rPr>
          <w:rFonts w:ascii="Daytona" w:eastAsia="Daytona" w:hAnsi="Daytona" w:cs="Daytona"/>
        </w:rPr>
        <w:t xml:space="preserve"> -</w:t>
      </w:r>
      <w:r w:rsidR="69780F87" w:rsidRPr="0D862929">
        <w:rPr>
          <w:rFonts w:ascii="Wingdings" w:eastAsia="Wingdings" w:hAnsi="Wingdings" w:cs="Wingdings"/>
        </w:rPr>
        <w:t>à</w:t>
      </w:r>
      <w:r w:rsidR="69780F87" w:rsidRPr="0D862929">
        <w:rPr>
          <w:rFonts w:ascii="Daytona" w:eastAsia="Daytona" w:hAnsi="Daytona" w:cs="Daytona"/>
        </w:rPr>
        <w:t xml:space="preserve"> Apoyo esto con todas mis fuerzas! </w:t>
      </w:r>
    </w:p>
    <w:sectPr w:rsidR="5DCD5D3D" w:rsidSect="00913415">
      <w:headerReference w:type="default" r:id="rId42"/>
      <w:footerReference w:type="default" r:id="rId4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18B61" w14:textId="77777777" w:rsidR="000B6C9F" w:rsidRDefault="000B6C9F" w:rsidP="00913415">
      <w:pPr>
        <w:spacing w:after="0" w:line="240" w:lineRule="auto"/>
      </w:pPr>
      <w:r>
        <w:separator/>
      </w:r>
    </w:p>
  </w:endnote>
  <w:endnote w:type="continuationSeparator" w:id="0">
    <w:p w14:paraId="5136C059" w14:textId="77777777" w:rsidR="000B6C9F" w:rsidRDefault="000B6C9F" w:rsidP="00913415">
      <w:pPr>
        <w:spacing w:after="0" w:line="240" w:lineRule="auto"/>
      </w:pPr>
      <w:r>
        <w:continuationSeparator/>
      </w:r>
    </w:p>
  </w:endnote>
  <w:endnote w:type="continuationNotice" w:id="1">
    <w:p w14:paraId="487BE23F" w14:textId="77777777" w:rsidR="000B6C9F" w:rsidRDefault="000B6C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Daytona">
    <w:altName w:val="Calibri"/>
    <w:charset w:val="00"/>
    <w:family w:val="swiss"/>
    <w:pitch w:val="variable"/>
    <w:sig w:usb0="800002EF" w:usb1="0000000A" w:usb2="00000000" w:usb3="00000000" w:csb0="000001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erriweather">
    <w:altName w:val="Calibri"/>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689075"/>
      <w:docPartObj>
        <w:docPartGallery w:val="Page Numbers (Bottom of Page)"/>
        <w:docPartUnique/>
      </w:docPartObj>
    </w:sdtPr>
    <w:sdtContent>
      <w:p w14:paraId="10547862" w14:textId="3A9F2B73" w:rsidR="00913415" w:rsidRDefault="00913415" w:rsidP="00913415">
        <w:pPr>
          <w:pStyle w:val="Piedepgina"/>
          <w:pBdr>
            <w:top w:val="single" w:sz="4" w:space="1" w:color="auto"/>
          </w:pBdr>
          <w:jc w:val="right"/>
        </w:pPr>
        <w:r>
          <w:fldChar w:fldCharType="begin"/>
        </w:r>
        <w:r>
          <w:instrText>PAGE   \* MERGEFORMAT</w:instrText>
        </w:r>
        <w:r>
          <w:fldChar w:fldCharType="separate"/>
        </w:r>
        <w:r>
          <w:rPr>
            <w:lang w:val="es-ES"/>
          </w:rPr>
          <w:t>2</w:t>
        </w:r>
        <w:r>
          <w:fldChar w:fldCharType="end"/>
        </w:r>
      </w:p>
    </w:sdtContent>
  </w:sdt>
  <w:p w14:paraId="4941B4B3" w14:textId="77777777" w:rsidR="00913415" w:rsidRDefault="0091341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F4452" w14:textId="77777777" w:rsidR="000B6C9F" w:rsidRDefault="000B6C9F" w:rsidP="00913415">
      <w:pPr>
        <w:spacing w:after="0" w:line="240" w:lineRule="auto"/>
      </w:pPr>
      <w:r>
        <w:separator/>
      </w:r>
    </w:p>
  </w:footnote>
  <w:footnote w:type="continuationSeparator" w:id="0">
    <w:p w14:paraId="3FD41044" w14:textId="77777777" w:rsidR="000B6C9F" w:rsidRDefault="000B6C9F" w:rsidP="00913415">
      <w:pPr>
        <w:spacing w:after="0" w:line="240" w:lineRule="auto"/>
      </w:pPr>
      <w:r>
        <w:continuationSeparator/>
      </w:r>
    </w:p>
  </w:footnote>
  <w:footnote w:type="continuationNotice" w:id="1">
    <w:p w14:paraId="78CEB4E0" w14:textId="77777777" w:rsidR="000B6C9F" w:rsidRDefault="000B6C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913415" w14:paraId="5D7483D4" w14:textId="77777777" w:rsidTr="00913415">
      <w:tc>
        <w:tcPr>
          <w:tcW w:w="3485" w:type="dxa"/>
        </w:tcPr>
        <w:p w14:paraId="0D9960EC" w14:textId="23789854" w:rsidR="00913415" w:rsidRDefault="00913415" w:rsidP="00913415">
          <w:pPr>
            <w:pStyle w:val="Encabezado"/>
            <w:jc w:val="center"/>
          </w:pPr>
          <w:r>
            <w:rPr>
              <w:noProof/>
            </w:rPr>
            <w:drawing>
              <wp:inline distT="0" distB="0" distL="0" distR="0" wp14:anchorId="64788AFB" wp14:editId="3918DB3D">
                <wp:extent cx="310643" cy="314822"/>
                <wp:effectExtent l="0" t="0" r="0" b="9525"/>
                <wp:docPr id="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15002" cy="319240"/>
                        </a:xfrm>
                        <a:prstGeom prst="rect">
                          <a:avLst/>
                        </a:prstGeom>
                      </pic:spPr>
                    </pic:pic>
                  </a:graphicData>
                </a:graphic>
              </wp:inline>
            </w:drawing>
          </w:r>
        </w:p>
      </w:tc>
      <w:tc>
        <w:tcPr>
          <w:tcW w:w="3485" w:type="dxa"/>
        </w:tcPr>
        <w:p w14:paraId="5027E7EB" w14:textId="7BA4A2BE" w:rsidR="00913415" w:rsidRDefault="00913415" w:rsidP="00913415">
          <w:pPr>
            <w:pStyle w:val="Encabezado"/>
            <w:jc w:val="center"/>
          </w:pPr>
        </w:p>
      </w:tc>
      <w:tc>
        <w:tcPr>
          <w:tcW w:w="3486" w:type="dxa"/>
        </w:tcPr>
        <w:p w14:paraId="25F90654" w14:textId="7FDF3E83" w:rsidR="00913415" w:rsidRDefault="00913415" w:rsidP="00913415">
          <w:pPr>
            <w:pStyle w:val="Encabezado"/>
            <w:jc w:val="center"/>
          </w:pPr>
        </w:p>
      </w:tc>
    </w:tr>
    <w:tr w:rsidR="00913415" w14:paraId="2EB6635E" w14:textId="77777777" w:rsidTr="00913415">
      <w:tc>
        <w:tcPr>
          <w:tcW w:w="3485" w:type="dxa"/>
        </w:tcPr>
        <w:p w14:paraId="4E4C5104" w14:textId="77777777" w:rsidR="00913415" w:rsidRPr="00913415" w:rsidRDefault="00913415" w:rsidP="00913415">
          <w:pPr>
            <w:pStyle w:val="Encabezado"/>
            <w:jc w:val="center"/>
            <w:rPr>
              <w:b/>
              <w:bCs/>
            </w:rPr>
          </w:pPr>
          <w:r w:rsidRPr="00913415">
            <w:rPr>
              <w:b/>
              <w:bCs/>
            </w:rPr>
            <w:t>Universidad Tecnológica Nacional</w:t>
          </w:r>
        </w:p>
        <w:p w14:paraId="59F24883" w14:textId="12782FB3" w:rsidR="00913415" w:rsidRPr="00913415" w:rsidRDefault="00913415" w:rsidP="00913415">
          <w:pPr>
            <w:pStyle w:val="Encabezado"/>
            <w:jc w:val="center"/>
            <w:rPr>
              <w:b/>
              <w:bCs/>
            </w:rPr>
          </w:pPr>
          <w:r w:rsidRPr="00913415">
            <w:rPr>
              <w:b/>
              <w:bCs/>
            </w:rPr>
            <w:t>Facultad Regional Córdoba</w:t>
          </w:r>
        </w:p>
      </w:tc>
      <w:tc>
        <w:tcPr>
          <w:tcW w:w="3485" w:type="dxa"/>
        </w:tcPr>
        <w:p w14:paraId="3ED4A407" w14:textId="6AE1CFA9" w:rsidR="00913415" w:rsidRPr="00913415" w:rsidRDefault="00913415" w:rsidP="00913415">
          <w:pPr>
            <w:pStyle w:val="Encabezado"/>
            <w:jc w:val="center"/>
            <w:rPr>
              <w:b/>
              <w:bCs/>
            </w:rPr>
          </w:pPr>
          <w:r w:rsidRPr="00913415">
            <w:rPr>
              <w:b/>
              <w:bCs/>
            </w:rPr>
            <w:t>Resumen Parcial 2</w:t>
          </w:r>
        </w:p>
      </w:tc>
      <w:tc>
        <w:tcPr>
          <w:tcW w:w="3486" w:type="dxa"/>
        </w:tcPr>
        <w:p w14:paraId="7EA58398" w14:textId="44FF7F41" w:rsidR="00913415" w:rsidRPr="00913415" w:rsidRDefault="00913415" w:rsidP="00913415">
          <w:pPr>
            <w:pStyle w:val="Encabezado"/>
            <w:jc w:val="center"/>
            <w:rPr>
              <w:b/>
              <w:bCs/>
            </w:rPr>
          </w:pPr>
          <w:r w:rsidRPr="00913415">
            <w:rPr>
              <w:b/>
              <w:bCs/>
            </w:rPr>
            <w:t>Ingeniería de Software</w:t>
          </w:r>
        </w:p>
      </w:tc>
    </w:tr>
  </w:tbl>
  <w:p w14:paraId="5E539FDC" w14:textId="77777777" w:rsidR="00913415" w:rsidRDefault="00913415" w:rsidP="00913415">
    <w:pPr>
      <w:pStyle w:val="Encabezado"/>
      <w:pBdr>
        <w:top w:val="single" w:sz="4" w:space="1" w:color="auto"/>
      </w:pBdr>
    </w:pPr>
  </w:p>
</w:hdr>
</file>

<file path=word/intelligence2.xml><?xml version="1.0" encoding="utf-8"?>
<int2:intelligence xmlns:int2="http://schemas.microsoft.com/office/intelligence/2020/intelligence" xmlns:oel="http://schemas.microsoft.com/office/2019/extlst">
  <int2:observations>
    <int2:textHash int2:hashCode="VLtTUjy1k3SfhP" int2:id="299Ye8AG">
      <int2:state int2:value="Rejected" int2:type="LegacyProofing"/>
    </int2:textHash>
    <int2:textHash int2:hashCode="6Ap9X7ci/NdKAT" int2:id="5IHbLZpo">
      <int2:state int2:value="Rejected" int2:type="LegacyProofing"/>
    </int2:textHash>
    <int2:textHash int2:hashCode="XDNLsI4VzgGh0C" int2:id="5estpaIp">
      <int2:state int2:value="Rejected" int2:type="LegacyProofing"/>
    </int2:textHash>
    <int2:textHash int2:hashCode="Mu6opq2Bo4fl5V" int2:id="794wHCh6">
      <int2:state int2:value="Rejected" int2:type="LegacyProofing"/>
    </int2:textHash>
    <int2:textHash int2:hashCode="T5RFQuBs1vKPpy" int2:id="8JaX9Qb2">
      <int2:state int2:value="Rejected" int2:type="LegacyProofing"/>
    </int2:textHash>
    <int2:textHash int2:hashCode="wuLWYhM03IkLvY" int2:id="9eMKoI6C">
      <int2:state int2:value="Rejected" int2:type="LegacyProofing"/>
    </int2:textHash>
    <int2:textHash int2:hashCode="qZvbnmaApxmONN" int2:id="9gp28T3L">
      <int2:state int2:value="Rejected" int2:type="LegacyProofing"/>
    </int2:textHash>
    <int2:textHash int2:hashCode="1VUH53E58OuDwL" int2:id="BOIdC7UU">
      <int2:state int2:value="Rejected" int2:type="LegacyProofing"/>
    </int2:textHash>
    <int2:textHash int2:hashCode="kPD4i/hPK+8HsZ" int2:id="BtFxFBwT">
      <int2:state int2:value="Rejected" int2:type="LegacyProofing"/>
    </int2:textHash>
    <int2:textHash int2:hashCode="4nTu/3aMY5YIjs" int2:id="C4t1EF7D">
      <int2:state int2:value="Rejected" int2:type="LegacyProofing"/>
    </int2:textHash>
    <int2:textHash int2:hashCode="MdZGd1eNE22X3F" int2:id="CkeYwyow">
      <int2:state int2:value="Rejected" int2:type="LegacyProofing"/>
    </int2:textHash>
    <int2:textHash int2:hashCode="H5ffqvrrNSQ3zo" int2:id="FM1mqYLs">
      <int2:state int2:value="Rejected" int2:type="LegacyProofing"/>
    </int2:textHash>
    <int2:textHash int2:hashCode="Wq+JBfMqQ+jdGi" int2:id="FW5sMqW9">
      <int2:state int2:value="Rejected" int2:type="LegacyProofing"/>
    </int2:textHash>
    <int2:textHash int2:hashCode="XLHmJA+0bmeqx8" int2:id="FxvZEH2A">
      <int2:state int2:value="Rejected" int2:type="LegacyProofing"/>
    </int2:textHash>
    <int2:textHash int2:hashCode="xSxtxAa/kSE7ze" int2:id="IRNH0wgS">
      <int2:state int2:value="Rejected" int2:type="LegacyProofing"/>
    </int2:textHash>
    <int2:textHash int2:hashCode="vUZycTFiGWey0R" int2:id="JYRfUkLK">
      <int2:state int2:value="Rejected" int2:type="LegacyProofing"/>
    </int2:textHash>
    <int2:textHash int2:hashCode="jUx4D8/cQYQeUH" int2:id="KKIojfZP">
      <int2:state int2:value="Rejected" int2:type="LegacyProofing"/>
    </int2:textHash>
    <int2:textHash int2:hashCode="gZ9B8Fg3nrURaP" int2:id="McDMlPZz">
      <int2:state int2:value="Rejected" int2:type="LegacyProofing"/>
    </int2:textHash>
    <int2:textHash int2:hashCode="T/GPABdvDys65U" int2:id="OaWdQx9F">
      <int2:state int2:value="Rejected" int2:type="LegacyProofing"/>
    </int2:textHash>
    <int2:textHash int2:hashCode="jOd8w/kMiYCgm+" int2:id="QJmuiADF">
      <int2:state int2:value="Rejected" int2:type="LegacyProofing"/>
    </int2:textHash>
    <int2:textHash int2:hashCode="BRNEJrzRdQULCB" int2:id="R8K2c5cQ">
      <int2:state int2:value="Rejected" int2:type="LegacyProofing"/>
    </int2:textHash>
    <int2:textHash int2:hashCode="BNE/0KpvAZfPLJ" int2:id="VwIOhmwH">
      <int2:state int2:value="Rejected" int2:type="LegacyProofing"/>
    </int2:textHash>
    <int2:textHash int2:hashCode="Qu9j54Nu9iLZGF" int2:id="YtKA5pbA">
      <int2:state int2:value="Rejected" int2:type="LegacyProofing"/>
    </int2:textHash>
    <int2:textHash int2:hashCode="5Tki33QbHU3xoZ" int2:id="cxypY6JG">
      <int2:state int2:value="Rejected" int2:type="LegacyProofing"/>
    </int2:textHash>
    <int2:textHash int2:hashCode="Et6pb+wgWTVmq3" int2:id="e4FKMIRl">
      <int2:state int2:value="Rejected" int2:type="LegacyProofing"/>
    </int2:textHash>
    <int2:textHash int2:hashCode="ghUMQAsEByuD18" int2:id="eIwPrmzu">
      <int2:state int2:value="Rejected" int2:type="LegacyProofing"/>
    </int2:textHash>
    <int2:textHash int2:hashCode="OKAHFRq+h8wBpb" int2:id="hj3322hR">
      <int2:state int2:value="Rejected" int2:type="LegacyProofing"/>
    </int2:textHash>
    <int2:textHash int2:hashCode="xb5bPYbYyKLJsO" int2:id="iVWAoc6d">
      <int2:state int2:value="Rejected" int2:type="LegacyProofing"/>
    </int2:textHash>
    <int2:textHash int2:hashCode="83U/G2umJoiD0h" int2:id="isIR8Fdw">
      <int2:state int2:value="Rejected" int2:type="LegacyProofing"/>
    </int2:textHash>
    <int2:textHash int2:hashCode="/3RM0IIXPcLAjJ" int2:id="l4HQsIfM">
      <int2:state int2:value="Rejected" int2:type="LegacyProofing"/>
    </int2:textHash>
    <int2:textHash int2:hashCode="0BWTp7ORkkS5Wc" int2:id="lJTatAbK">
      <int2:state int2:value="Rejected" int2:type="LegacyProofing"/>
    </int2:textHash>
    <int2:textHash int2:hashCode="3HJK8Y+91OWRif" int2:id="oOi54ytG">
      <int2:state int2:value="Rejected" int2:type="LegacyProofing"/>
    </int2:textHash>
    <int2:textHash int2:hashCode="V5IzssR5JBUjy6" int2:id="oZXVhP2y">
      <int2:state int2:value="Rejected" int2:type="LegacyProofing"/>
    </int2:textHash>
    <int2:textHash int2:hashCode="Zcu0A6dzxxDAZr" int2:id="oZpzJ60N">
      <int2:state int2:value="Rejected" int2:type="LegacyProofing"/>
    </int2:textHash>
    <int2:textHash int2:hashCode="q02NKl9IChNwZ9" int2:id="qHpZ52HJ">
      <int2:state int2:value="Rejected" int2:type="LegacyProofing"/>
    </int2:textHash>
    <int2:textHash int2:hashCode="zTG2+Ios6Jl0VE" int2:id="sTXJdSYG">
      <int2:state int2:value="Rejected" int2:type="LegacyProofing"/>
    </int2:textHash>
    <int2:textHash int2:hashCode="bbYNDf2HylEZsE" int2:id="sm9PFYzx">
      <int2:state int2:value="Rejected" int2:type="LegacyProofing"/>
    </int2:textHash>
    <int2:textHash int2:hashCode="iAlJR5qxblbq18" int2:id="snbsTk3Y">
      <int2:state int2:value="Rejected" int2:type="LegacyProofing"/>
    </int2:textHash>
    <int2:textHash int2:hashCode="L+FLm5k+puuVP4" int2:id="tNkQOd9J">
      <int2:state int2:value="Rejected" int2:type="LegacyProofing"/>
    </int2:textHash>
    <int2:textHash int2:hashCode="fmxpVDPnH5hzCh" int2:id="u3teHubf">
      <int2:state int2:value="Rejected" int2:type="LegacyProofing"/>
    </int2:textHash>
    <int2:textHash int2:hashCode="3UuJ38eS+/JwDu" int2:id="uLYi6vKZ">
      <int2:state int2:value="Rejected" int2:type="LegacyProofing"/>
    </int2:textHash>
    <int2:textHash int2:hashCode="dsglhOseUsgK8n" int2:id="uksCb5T5">
      <int2:state int2:value="Rejected" int2:type="LegacyProofing"/>
    </int2:textHash>
    <int2:textHash int2:hashCode="4JlqN8E9RMOwYH" int2:id="uvoRX28u">
      <int2:state int2:value="Rejected" int2:type="LegacyProofing"/>
    </int2:textHash>
    <int2:textHash int2:hashCode="OaqSEdeOE8qGof" int2:id="vX2VOtnt">
      <int2:state int2:value="Rejected" int2:type="LegacyProofing"/>
    </int2:textHash>
    <int2:textHash int2:hashCode="8XiGfaKHnK4PYG" int2:id="wnmpII6q">
      <int2:state int2:value="Rejected" int2:type="LegacyProofing"/>
    </int2:textHash>
    <int2:textHash int2:hashCode="oeMSQyjeRM2P0o" int2:id="yhrIQ6aa">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54CB7"/>
    <w:multiLevelType w:val="hybridMultilevel"/>
    <w:tmpl w:val="DE18F49C"/>
    <w:lvl w:ilvl="0" w:tplc="B4383EF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5CE7630"/>
    <w:multiLevelType w:val="hybridMultilevel"/>
    <w:tmpl w:val="FFFFFFFF"/>
    <w:lvl w:ilvl="0" w:tplc="75B668F8">
      <w:start w:val="1"/>
      <w:numFmt w:val="bullet"/>
      <w:lvlText w:val=""/>
      <w:lvlJc w:val="left"/>
      <w:pPr>
        <w:ind w:left="720" w:hanging="360"/>
      </w:pPr>
      <w:rPr>
        <w:rFonts w:ascii="Symbol" w:hAnsi="Symbol" w:hint="default"/>
      </w:rPr>
    </w:lvl>
    <w:lvl w:ilvl="1" w:tplc="4B822182">
      <w:start w:val="1"/>
      <w:numFmt w:val="bullet"/>
      <w:lvlText w:val="o"/>
      <w:lvlJc w:val="left"/>
      <w:pPr>
        <w:ind w:left="1440" w:hanging="360"/>
      </w:pPr>
      <w:rPr>
        <w:rFonts w:ascii="Courier New" w:hAnsi="Courier New" w:hint="default"/>
      </w:rPr>
    </w:lvl>
    <w:lvl w:ilvl="2" w:tplc="CBAE6CF6">
      <w:start w:val="1"/>
      <w:numFmt w:val="bullet"/>
      <w:lvlText w:val=""/>
      <w:lvlJc w:val="left"/>
      <w:pPr>
        <w:ind w:left="2160" w:hanging="360"/>
      </w:pPr>
      <w:rPr>
        <w:rFonts w:ascii="Wingdings" w:hAnsi="Wingdings" w:hint="default"/>
      </w:rPr>
    </w:lvl>
    <w:lvl w:ilvl="3" w:tplc="95381EE0">
      <w:start w:val="1"/>
      <w:numFmt w:val="bullet"/>
      <w:lvlText w:val=""/>
      <w:lvlJc w:val="left"/>
      <w:pPr>
        <w:ind w:left="2880" w:hanging="360"/>
      </w:pPr>
      <w:rPr>
        <w:rFonts w:ascii="Symbol" w:hAnsi="Symbol" w:hint="default"/>
      </w:rPr>
    </w:lvl>
    <w:lvl w:ilvl="4" w:tplc="D8D01E5E">
      <w:start w:val="1"/>
      <w:numFmt w:val="bullet"/>
      <w:lvlText w:val="o"/>
      <w:lvlJc w:val="left"/>
      <w:pPr>
        <w:ind w:left="3600" w:hanging="360"/>
      </w:pPr>
      <w:rPr>
        <w:rFonts w:ascii="Courier New" w:hAnsi="Courier New" w:hint="default"/>
      </w:rPr>
    </w:lvl>
    <w:lvl w:ilvl="5" w:tplc="5FFE10D2">
      <w:start w:val="1"/>
      <w:numFmt w:val="bullet"/>
      <w:lvlText w:val=""/>
      <w:lvlJc w:val="left"/>
      <w:pPr>
        <w:ind w:left="4320" w:hanging="360"/>
      </w:pPr>
      <w:rPr>
        <w:rFonts w:ascii="Wingdings" w:hAnsi="Wingdings" w:hint="default"/>
      </w:rPr>
    </w:lvl>
    <w:lvl w:ilvl="6" w:tplc="A8D0CDE0">
      <w:start w:val="1"/>
      <w:numFmt w:val="bullet"/>
      <w:lvlText w:val=""/>
      <w:lvlJc w:val="left"/>
      <w:pPr>
        <w:ind w:left="5040" w:hanging="360"/>
      </w:pPr>
      <w:rPr>
        <w:rFonts w:ascii="Symbol" w:hAnsi="Symbol" w:hint="default"/>
      </w:rPr>
    </w:lvl>
    <w:lvl w:ilvl="7" w:tplc="9CD6329E">
      <w:start w:val="1"/>
      <w:numFmt w:val="bullet"/>
      <w:lvlText w:val="o"/>
      <w:lvlJc w:val="left"/>
      <w:pPr>
        <w:ind w:left="5760" w:hanging="360"/>
      </w:pPr>
      <w:rPr>
        <w:rFonts w:ascii="Courier New" w:hAnsi="Courier New" w:hint="default"/>
      </w:rPr>
    </w:lvl>
    <w:lvl w:ilvl="8" w:tplc="1F763830">
      <w:start w:val="1"/>
      <w:numFmt w:val="bullet"/>
      <w:lvlText w:val=""/>
      <w:lvlJc w:val="left"/>
      <w:pPr>
        <w:ind w:left="6480" w:hanging="360"/>
      </w:pPr>
      <w:rPr>
        <w:rFonts w:ascii="Wingdings" w:hAnsi="Wingdings" w:hint="default"/>
      </w:rPr>
    </w:lvl>
  </w:abstractNum>
  <w:abstractNum w:abstractNumId="2" w15:restartNumberingAfterBreak="0">
    <w:nsid w:val="061E5DE5"/>
    <w:multiLevelType w:val="hybridMultilevel"/>
    <w:tmpl w:val="FFFFFFFF"/>
    <w:lvl w:ilvl="0" w:tplc="6C44FD3E">
      <w:start w:val="1"/>
      <w:numFmt w:val="bullet"/>
      <w:lvlText w:val=""/>
      <w:lvlJc w:val="left"/>
      <w:pPr>
        <w:ind w:left="720" w:hanging="360"/>
      </w:pPr>
      <w:rPr>
        <w:rFonts w:ascii="Symbol" w:hAnsi="Symbol" w:hint="default"/>
      </w:rPr>
    </w:lvl>
    <w:lvl w:ilvl="1" w:tplc="F85A369C">
      <w:start w:val="1"/>
      <w:numFmt w:val="bullet"/>
      <w:lvlText w:val="o"/>
      <w:lvlJc w:val="left"/>
      <w:pPr>
        <w:ind w:left="1440" w:hanging="360"/>
      </w:pPr>
      <w:rPr>
        <w:rFonts w:ascii="Courier New" w:hAnsi="Courier New" w:hint="default"/>
      </w:rPr>
    </w:lvl>
    <w:lvl w:ilvl="2" w:tplc="465E18C2">
      <w:start w:val="1"/>
      <w:numFmt w:val="bullet"/>
      <w:lvlText w:val=""/>
      <w:lvlJc w:val="left"/>
      <w:pPr>
        <w:ind w:left="2160" w:hanging="360"/>
      </w:pPr>
      <w:rPr>
        <w:rFonts w:ascii="Wingdings" w:hAnsi="Wingdings" w:hint="default"/>
      </w:rPr>
    </w:lvl>
    <w:lvl w:ilvl="3" w:tplc="3D985FD8">
      <w:start w:val="1"/>
      <w:numFmt w:val="bullet"/>
      <w:lvlText w:val=""/>
      <w:lvlJc w:val="left"/>
      <w:pPr>
        <w:ind w:left="2880" w:hanging="360"/>
      </w:pPr>
      <w:rPr>
        <w:rFonts w:ascii="Symbol" w:hAnsi="Symbol" w:hint="default"/>
      </w:rPr>
    </w:lvl>
    <w:lvl w:ilvl="4" w:tplc="7AF2F246">
      <w:start w:val="1"/>
      <w:numFmt w:val="bullet"/>
      <w:lvlText w:val="o"/>
      <w:lvlJc w:val="left"/>
      <w:pPr>
        <w:ind w:left="3600" w:hanging="360"/>
      </w:pPr>
      <w:rPr>
        <w:rFonts w:ascii="Courier New" w:hAnsi="Courier New" w:hint="default"/>
      </w:rPr>
    </w:lvl>
    <w:lvl w:ilvl="5" w:tplc="2AD21F38">
      <w:start w:val="1"/>
      <w:numFmt w:val="bullet"/>
      <w:lvlText w:val=""/>
      <w:lvlJc w:val="left"/>
      <w:pPr>
        <w:ind w:left="4320" w:hanging="360"/>
      </w:pPr>
      <w:rPr>
        <w:rFonts w:ascii="Wingdings" w:hAnsi="Wingdings" w:hint="default"/>
      </w:rPr>
    </w:lvl>
    <w:lvl w:ilvl="6" w:tplc="FEC43AFE">
      <w:start w:val="1"/>
      <w:numFmt w:val="bullet"/>
      <w:lvlText w:val=""/>
      <w:lvlJc w:val="left"/>
      <w:pPr>
        <w:ind w:left="5040" w:hanging="360"/>
      </w:pPr>
      <w:rPr>
        <w:rFonts w:ascii="Symbol" w:hAnsi="Symbol" w:hint="default"/>
      </w:rPr>
    </w:lvl>
    <w:lvl w:ilvl="7" w:tplc="8F3ECAF0">
      <w:start w:val="1"/>
      <w:numFmt w:val="bullet"/>
      <w:lvlText w:val="o"/>
      <w:lvlJc w:val="left"/>
      <w:pPr>
        <w:ind w:left="5760" w:hanging="360"/>
      </w:pPr>
      <w:rPr>
        <w:rFonts w:ascii="Courier New" w:hAnsi="Courier New" w:hint="default"/>
      </w:rPr>
    </w:lvl>
    <w:lvl w:ilvl="8" w:tplc="EDEADD92">
      <w:start w:val="1"/>
      <w:numFmt w:val="bullet"/>
      <w:lvlText w:val=""/>
      <w:lvlJc w:val="left"/>
      <w:pPr>
        <w:ind w:left="6480" w:hanging="360"/>
      </w:pPr>
      <w:rPr>
        <w:rFonts w:ascii="Wingdings" w:hAnsi="Wingdings" w:hint="default"/>
      </w:rPr>
    </w:lvl>
  </w:abstractNum>
  <w:abstractNum w:abstractNumId="3" w15:restartNumberingAfterBreak="0">
    <w:nsid w:val="0B8A047A"/>
    <w:multiLevelType w:val="hybridMultilevel"/>
    <w:tmpl w:val="FFFFFFFF"/>
    <w:lvl w:ilvl="0" w:tplc="119284B0">
      <w:start w:val="1"/>
      <w:numFmt w:val="decimal"/>
      <w:lvlText w:val="%1."/>
      <w:lvlJc w:val="left"/>
      <w:pPr>
        <w:ind w:left="720" w:hanging="360"/>
      </w:pPr>
    </w:lvl>
    <w:lvl w:ilvl="1" w:tplc="D34CA3CA">
      <w:start w:val="1"/>
      <w:numFmt w:val="lowerLetter"/>
      <w:lvlText w:val="%2."/>
      <w:lvlJc w:val="left"/>
      <w:pPr>
        <w:ind w:left="1440" w:hanging="360"/>
      </w:pPr>
    </w:lvl>
    <w:lvl w:ilvl="2" w:tplc="F3C2F4FA">
      <w:start w:val="1"/>
      <w:numFmt w:val="lowerRoman"/>
      <w:lvlText w:val="%3."/>
      <w:lvlJc w:val="right"/>
      <w:pPr>
        <w:ind w:left="2160" w:hanging="180"/>
      </w:pPr>
    </w:lvl>
    <w:lvl w:ilvl="3" w:tplc="C53642C0">
      <w:start w:val="1"/>
      <w:numFmt w:val="decimal"/>
      <w:lvlText w:val="%4."/>
      <w:lvlJc w:val="left"/>
      <w:pPr>
        <w:ind w:left="2880" w:hanging="360"/>
      </w:pPr>
    </w:lvl>
    <w:lvl w:ilvl="4" w:tplc="1646C3E6">
      <w:start w:val="1"/>
      <w:numFmt w:val="lowerLetter"/>
      <w:lvlText w:val="%5."/>
      <w:lvlJc w:val="left"/>
      <w:pPr>
        <w:ind w:left="3600" w:hanging="360"/>
      </w:pPr>
    </w:lvl>
    <w:lvl w:ilvl="5" w:tplc="CD14F4D6">
      <w:start w:val="1"/>
      <w:numFmt w:val="lowerRoman"/>
      <w:lvlText w:val="%6."/>
      <w:lvlJc w:val="right"/>
      <w:pPr>
        <w:ind w:left="4320" w:hanging="180"/>
      </w:pPr>
    </w:lvl>
    <w:lvl w:ilvl="6" w:tplc="593CE2FA">
      <w:start w:val="1"/>
      <w:numFmt w:val="decimal"/>
      <w:lvlText w:val="%7."/>
      <w:lvlJc w:val="left"/>
      <w:pPr>
        <w:ind w:left="5040" w:hanging="360"/>
      </w:pPr>
    </w:lvl>
    <w:lvl w:ilvl="7" w:tplc="2C9E0D76">
      <w:start w:val="1"/>
      <w:numFmt w:val="lowerLetter"/>
      <w:lvlText w:val="%8."/>
      <w:lvlJc w:val="left"/>
      <w:pPr>
        <w:ind w:left="5760" w:hanging="360"/>
      </w:pPr>
    </w:lvl>
    <w:lvl w:ilvl="8" w:tplc="E4CE5B28">
      <w:start w:val="1"/>
      <w:numFmt w:val="lowerRoman"/>
      <w:lvlText w:val="%9."/>
      <w:lvlJc w:val="right"/>
      <w:pPr>
        <w:ind w:left="6480" w:hanging="180"/>
      </w:pPr>
    </w:lvl>
  </w:abstractNum>
  <w:abstractNum w:abstractNumId="4" w15:restartNumberingAfterBreak="0">
    <w:nsid w:val="1442930F"/>
    <w:multiLevelType w:val="hybridMultilevel"/>
    <w:tmpl w:val="FFFFFFFF"/>
    <w:lvl w:ilvl="0" w:tplc="A2D65954">
      <w:start w:val="1"/>
      <w:numFmt w:val="decimal"/>
      <w:lvlText w:val="%1."/>
      <w:lvlJc w:val="left"/>
      <w:pPr>
        <w:ind w:left="1068" w:hanging="360"/>
      </w:pPr>
    </w:lvl>
    <w:lvl w:ilvl="1" w:tplc="51827F80">
      <w:start w:val="1"/>
      <w:numFmt w:val="lowerLetter"/>
      <w:lvlText w:val="%2."/>
      <w:lvlJc w:val="left"/>
      <w:pPr>
        <w:ind w:left="1788" w:hanging="360"/>
      </w:pPr>
    </w:lvl>
    <w:lvl w:ilvl="2" w:tplc="F6E0A658">
      <w:start w:val="1"/>
      <w:numFmt w:val="lowerRoman"/>
      <w:lvlText w:val="%3."/>
      <w:lvlJc w:val="right"/>
      <w:pPr>
        <w:ind w:left="2508" w:hanging="180"/>
      </w:pPr>
    </w:lvl>
    <w:lvl w:ilvl="3" w:tplc="26308280">
      <w:start w:val="1"/>
      <w:numFmt w:val="decimal"/>
      <w:lvlText w:val="%4."/>
      <w:lvlJc w:val="left"/>
      <w:pPr>
        <w:ind w:left="3228" w:hanging="360"/>
      </w:pPr>
    </w:lvl>
    <w:lvl w:ilvl="4" w:tplc="ECB0C160">
      <w:start w:val="1"/>
      <w:numFmt w:val="lowerLetter"/>
      <w:lvlText w:val="%5."/>
      <w:lvlJc w:val="left"/>
      <w:pPr>
        <w:ind w:left="3948" w:hanging="360"/>
      </w:pPr>
    </w:lvl>
    <w:lvl w:ilvl="5" w:tplc="18909E24">
      <w:start w:val="1"/>
      <w:numFmt w:val="lowerRoman"/>
      <w:lvlText w:val="%6."/>
      <w:lvlJc w:val="right"/>
      <w:pPr>
        <w:ind w:left="4668" w:hanging="180"/>
      </w:pPr>
    </w:lvl>
    <w:lvl w:ilvl="6" w:tplc="335EFD8C">
      <w:start w:val="1"/>
      <w:numFmt w:val="decimal"/>
      <w:lvlText w:val="%7."/>
      <w:lvlJc w:val="left"/>
      <w:pPr>
        <w:ind w:left="5388" w:hanging="360"/>
      </w:pPr>
    </w:lvl>
    <w:lvl w:ilvl="7" w:tplc="960A6636">
      <w:start w:val="1"/>
      <w:numFmt w:val="lowerLetter"/>
      <w:lvlText w:val="%8."/>
      <w:lvlJc w:val="left"/>
      <w:pPr>
        <w:ind w:left="6108" w:hanging="360"/>
      </w:pPr>
    </w:lvl>
    <w:lvl w:ilvl="8" w:tplc="92F40790">
      <w:start w:val="1"/>
      <w:numFmt w:val="lowerRoman"/>
      <w:lvlText w:val="%9."/>
      <w:lvlJc w:val="right"/>
      <w:pPr>
        <w:ind w:left="6828" w:hanging="180"/>
      </w:pPr>
    </w:lvl>
  </w:abstractNum>
  <w:abstractNum w:abstractNumId="5" w15:restartNumberingAfterBreak="0">
    <w:nsid w:val="14E4B831"/>
    <w:multiLevelType w:val="hybridMultilevel"/>
    <w:tmpl w:val="FFFFFFFF"/>
    <w:lvl w:ilvl="0" w:tplc="BDE44E9A">
      <w:start w:val="1"/>
      <w:numFmt w:val="bullet"/>
      <w:lvlText w:val=""/>
      <w:lvlJc w:val="left"/>
      <w:pPr>
        <w:ind w:left="720" w:hanging="360"/>
      </w:pPr>
      <w:rPr>
        <w:rFonts w:ascii="Symbol" w:hAnsi="Symbol" w:hint="default"/>
      </w:rPr>
    </w:lvl>
    <w:lvl w:ilvl="1" w:tplc="C57217CA">
      <w:start w:val="1"/>
      <w:numFmt w:val="bullet"/>
      <w:lvlText w:val="o"/>
      <w:lvlJc w:val="left"/>
      <w:pPr>
        <w:ind w:left="1440" w:hanging="360"/>
      </w:pPr>
      <w:rPr>
        <w:rFonts w:ascii="Courier New" w:hAnsi="Courier New" w:hint="default"/>
      </w:rPr>
    </w:lvl>
    <w:lvl w:ilvl="2" w:tplc="282C9B08">
      <w:start w:val="1"/>
      <w:numFmt w:val="bullet"/>
      <w:lvlText w:val=""/>
      <w:lvlJc w:val="left"/>
      <w:pPr>
        <w:ind w:left="2160" w:hanging="360"/>
      </w:pPr>
      <w:rPr>
        <w:rFonts w:ascii="Wingdings" w:hAnsi="Wingdings" w:hint="default"/>
      </w:rPr>
    </w:lvl>
    <w:lvl w:ilvl="3" w:tplc="FF5610B2">
      <w:start w:val="1"/>
      <w:numFmt w:val="bullet"/>
      <w:lvlText w:val=""/>
      <w:lvlJc w:val="left"/>
      <w:pPr>
        <w:ind w:left="2880" w:hanging="360"/>
      </w:pPr>
      <w:rPr>
        <w:rFonts w:ascii="Symbol" w:hAnsi="Symbol" w:hint="default"/>
      </w:rPr>
    </w:lvl>
    <w:lvl w:ilvl="4" w:tplc="FFB67098">
      <w:start w:val="1"/>
      <w:numFmt w:val="bullet"/>
      <w:lvlText w:val="o"/>
      <w:lvlJc w:val="left"/>
      <w:pPr>
        <w:ind w:left="3600" w:hanging="360"/>
      </w:pPr>
      <w:rPr>
        <w:rFonts w:ascii="Courier New" w:hAnsi="Courier New" w:hint="default"/>
      </w:rPr>
    </w:lvl>
    <w:lvl w:ilvl="5" w:tplc="E35A8DEA">
      <w:start w:val="1"/>
      <w:numFmt w:val="bullet"/>
      <w:lvlText w:val=""/>
      <w:lvlJc w:val="left"/>
      <w:pPr>
        <w:ind w:left="4320" w:hanging="360"/>
      </w:pPr>
      <w:rPr>
        <w:rFonts w:ascii="Wingdings" w:hAnsi="Wingdings" w:hint="default"/>
      </w:rPr>
    </w:lvl>
    <w:lvl w:ilvl="6" w:tplc="E9BEB2A6">
      <w:start w:val="1"/>
      <w:numFmt w:val="bullet"/>
      <w:lvlText w:val=""/>
      <w:lvlJc w:val="left"/>
      <w:pPr>
        <w:ind w:left="5040" w:hanging="360"/>
      </w:pPr>
      <w:rPr>
        <w:rFonts w:ascii="Symbol" w:hAnsi="Symbol" w:hint="default"/>
      </w:rPr>
    </w:lvl>
    <w:lvl w:ilvl="7" w:tplc="FE10579A">
      <w:start w:val="1"/>
      <w:numFmt w:val="bullet"/>
      <w:lvlText w:val="o"/>
      <w:lvlJc w:val="left"/>
      <w:pPr>
        <w:ind w:left="5760" w:hanging="360"/>
      </w:pPr>
      <w:rPr>
        <w:rFonts w:ascii="Courier New" w:hAnsi="Courier New" w:hint="default"/>
      </w:rPr>
    </w:lvl>
    <w:lvl w:ilvl="8" w:tplc="04881600">
      <w:start w:val="1"/>
      <w:numFmt w:val="bullet"/>
      <w:lvlText w:val=""/>
      <w:lvlJc w:val="left"/>
      <w:pPr>
        <w:ind w:left="6480" w:hanging="360"/>
      </w:pPr>
      <w:rPr>
        <w:rFonts w:ascii="Wingdings" w:hAnsi="Wingdings" w:hint="default"/>
      </w:rPr>
    </w:lvl>
  </w:abstractNum>
  <w:abstractNum w:abstractNumId="6" w15:restartNumberingAfterBreak="0">
    <w:nsid w:val="1A1675C7"/>
    <w:multiLevelType w:val="hybridMultilevel"/>
    <w:tmpl w:val="47D068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A0372A"/>
    <w:multiLevelType w:val="hybridMultilevel"/>
    <w:tmpl w:val="FFFFFFFF"/>
    <w:lvl w:ilvl="0" w:tplc="58DAFF9A">
      <w:start w:val="1"/>
      <w:numFmt w:val="bullet"/>
      <w:lvlText w:val=""/>
      <w:lvlJc w:val="left"/>
      <w:pPr>
        <w:ind w:left="720" w:hanging="360"/>
      </w:pPr>
      <w:rPr>
        <w:rFonts w:ascii="Symbol" w:hAnsi="Symbol" w:hint="default"/>
      </w:rPr>
    </w:lvl>
    <w:lvl w:ilvl="1" w:tplc="7498651A">
      <w:start w:val="1"/>
      <w:numFmt w:val="bullet"/>
      <w:lvlText w:val="o"/>
      <w:lvlJc w:val="left"/>
      <w:pPr>
        <w:ind w:left="1440" w:hanging="360"/>
      </w:pPr>
      <w:rPr>
        <w:rFonts w:ascii="Courier New" w:hAnsi="Courier New" w:hint="default"/>
      </w:rPr>
    </w:lvl>
    <w:lvl w:ilvl="2" w:tplc="1E9A58D4">
      <w:start w:val="1"/>
      <w:numFmt w:val="bullet"/>
      <w:lvlText w:val=""/>
      <w:lvlJc w:val="left"/>
      <w:pPr>
        <w:ind w:left="2160" w:hanging="360"/>
      </w:pPr>
      <w:rPr>
        <w:rFonts w:ascii="Wingdings" w:hAnsi="Wingdings" w:hint="default"/>
      </w:rPr>
    </w:lvl>
    <w:lvl w:ilvl="3" w:tplc="282CA0C8">
      <w:start w:val="1"/>
      <w:numFmt w:val="bullet"/>
      <w:lvlText w:val=""/>
      <w:lvlJc w:val="left"/>
      <w:pPr>
        <w:ind w:left="2880" w:hanging="360"/>
      </w:pPr>
      <w:rPr>
        <w:rFonts w:ascii="Symbol" w:hAnsi="Symbol" w:hint="default"/>
      </w:rPr>
    </w:lvl>
    <w:lvl w:ilvl="4" w:tplc="C772159C">
      <w:start w:val="1"/>
      <w:numFmt w:val="bullet"/>
      <w:lvlText w:val="o"/>
      <w:lvlJc w:val="left"/>
      <w:pPr>
        <w:ind w:left="3600" w:hanging="360"/>
      </w:pPr>
      <w:rPr>
        <w:rFonts w:ascii="Courier New" w:hAnsi="Courier New" w:hint="default"/>
      </w:rPr>
    </w:lvl>
    <w:lvl w:ilvl="5" w:tplc="475CF270">
      <w:start w:val="1"/>
      <w:numFmt w:val="bullet"/>
      <w:lvlText w:val=""/>
      <w:lvlJc w:val="left"/>
      <w:pPr>
        <w:ind w:left="4320" w:hanging="360"/>
      </w:pPr>
      <w:rPr>
        <w:rFonts w:ascii="Wingdings" w:hAnsi="Wingdings" w:hint="default"/>
      </w:rPr>
    </w:lvl>
    <w:lvl w:ilvl="6" w:tplc="6D7232A8">
      <w:start w:val="1"/>
      <w:numFmt w:val="bullet"/>
      <w:lvlText w:val=""/>
      <w:lvlJc w:val="left"/>
      <w:pPr>
        <w:ind w:left="5040" w:hanging="360"/>
      </w:pPr>
      <w:rPr>
        <w:rFonts w:ascii="Symbol" w:hAnsi="Symbol" w:hint="default"/>
      </w:rPr>
    </w:lvl>
    <w:lvl w:ilvl="7" w:tplc="B9A20E84">
      <w:start w:val="1"/>
      <w:numFmt w:val="bullet"/>
      <w:lvlText w:val="o"/>
      <w:lvlJc w:val="left"/>
      <w:pPr>
        <w:ind w:left="5760" w:hanging="360"/>
      </w:pPr>
      <w:rPr>
        <w:rFonts w:ascii="Courier New" w:hAnsi="Courier New" w:hint="default"/>
      </w:rPr>
    </w:lvl>
    <w:lvl w:ilvl="8" w:tplc="580A0CF0">
      <w:start w:val="1"/>
      <w:numFmt w:val="bullet"/>
      <w:lvlText w:val=""/>
      <w:lvlJc w:val="left"/>
      <w:pPr>
        <w:ind w:left="6480" w:hanging="360"/>
      </w:pPr>
      <w:rPr>
        <w:rFonts w:ascii="Wingdings" w:hAnsi="Wingdings" w:hint="default"/>
      </w:rPr>
    </w:lvl>
  </w:abstractNum>
  <w:abstractNum w:abstractNumId="8" w15:restartNumberingAfterBreak="0">
    <w:nsid w:val="22B33F43"/>
    <w:multiLevelType w:val="hybridMultilevel"/>
    <w:tmpl w:val="FFFFFFFF"/>
    <w:lvl w:ilvl="0" w:tplc="8F74BCB4">
      <w:start w:val="1"/>
      <w:numFmt w:val="decimal"/>
      <w:lvlText w:val="%1."/>
      <w:lvlJc w:val="left"/>
      <w:pPr>
        <w:ind w:left="720" w:hanging="360"/>
      </w:pPr>
    </w:lvl>
    <w:lvl w:ilvl="1" w:tplc="C6040CF6">
      <w:start w:val="1"/>
      <w:numFmt w:val="lowerLetter"/>
      <w:lvlText w:val="%2."/>
      <w:lvlJc w:val="left"/>
      <w:pPr>
        <w:ind w:left="1440" w:hanging="360"/>
      </w:pPr>
    </w:lvl>
    <w:lvl w:ilvl="2" w:tplc="73DC24CA">
      <w:start w:val="1"/>
      <w:numFmt w:val="lowerRoman"/>
      <w:lvlText w:val="%3."/>
      <w:lvlJc w:val="right"/>
      <w:pPr>
        <w:ind w:left="2160" w:hanging="180"/>
      </w:pPr>
    </w:lvl>
    <w:lvl w:ilvl="3" w:tplc="CB3C5EF0">
      <w:start w:val="1"/>
      <w:numFmt w:val="decimal"/>
      <w:lvlText w:val="%4."/>
      <w:lvlJc w:val="left"/>
      <w:pPr>
        <w:ind w:left="2880" w:hanging="360"/>
      </w:pPr>
    </w:lvl>
    <w:lvl w:ilvl="4" w:tplc="8E6084DA">
      <w:start w:val="1"/>
      <w:numFmt w:val="lowerLetter"/>
      <w:lvlText w:val="%5."/>
      <w:lvlJc w:val="left"/>
      <w:pPr>
        <w:ind w:left="3600" w:hanging="360"/>
      </w:pPr>
    </w:lvl>
    <w:lvl w:ilvl="5" w:tplc="0D2E0118">
      <w:start w:val="1"/>
      <w:numFmt w:val="lowerRoman"/>
      <w:lvlText w:val="%6."/>
      <w:lvlJc w:val="right"/>
      <w:pPr>
        <w:ind w:left="4320" w:hanging="180"/>
      </w:pPr>
    </w:lvl>
    <w:lvl w:ilvl="6" w:tplc="2FA2CC08">
      <w:start w:val="1"/>
      <w:numFmt w:val="decimal"/>
      <w:lvlText w:val="%7."/>
      <w:lvlJc w:val="left"/>
      <w:pPr>
        <w:ind w:left="5040" w:hanging="360"/>
      </w:pPr>
    </w:lvl>
    <w:lvl w:ilvl="7" w:tplc="E306076A">
      <w:start w:val="1"/>
      <w:numFmt w:val="lowerLetter"/>
      <w:lvlText w:val="%8."/>
      <w:lvlJc w:val="left"/>
      <w:pPr>
        <w:ind w:left="5760" w:hanging="360"/>
      </w:pPr>
    </w:lvl>
    <w:lvl w:ilvl="8" w:tplc="D82E1046">
      <w:start w:val="1"/>
      <w:numFmt w:val="lowerRoman"/>
      <w:lvlText w:val="%9."/>
      <w:lvlJc w:val="right"/>
      <w:pPr>
        <w:ind w:left="6480" w:hanging="180"/>
      </w:pPr>
    </w:lvl>
  </w:abstractNum>
  <w:abstractNum w:abstractNumId="9" w15:restartNumberingAfterBreak="0">
    <w:nsid w:val="22DA014B"/>
    <w:multiLevelType w:val="hybridMultilevel"/>
    <w:tmpl w:val="FFFFFFFF"/>
    <w:lvl w:ilvl="0" w:tplc="7FFC640C">
      <w:start w:val="1"/>
      <w:numFmt w:val="bullet"/>
      <w:lvlText w:val=""/>
      <w:lvlJc w:val="left"/>
      <w:pPr>
        <w:ind w:left="720" w:hanging="360"/>
      </w:pPr>
      <w:rPr>
        <w:rFonts w:ascii="Symbol" w:hAnsi="Symbol" w:hint="default"/>
      </w:rPr>
    </w:lvl>
    <w:lvl w:ilvl="1" w:tplc="9BEAE6FA">
      <w:start w:val="1"/>
      <w:numFmt w:val="bullet"/>
      <w:lvlText w:val="o"/>
      <w:lvlJc w:val="left"/>
      <w:pPr>
        <w:ind w:left="1440" w:hanging="360"/>
      </w:pPr>
      <w:rPr>
        <w:rFonts w:ascii="Courier New" w:hAnsi="Courier New" w:hint="default"/>
      </w:rPr>
    </w:lvl>
    <w:lvl w:ilvl="2" w:tplc="BCF821F0">
      <w:start w:val="1"/>
      <w:numFmt w:val="bullet"/>
      <w:lvlText w:val=""/>
      <w:lvlJc w:val="left"/>
      <w:pPr>
        <w:ind w:left="2160" w:hanging="360"/>
      </w:pPr>
      <w:rPr>
        <w:rFonts w:ascii="Wingdings" w:hAnsi="Wingdings" w:hint="default"/>
      </w:rPr>
    </w:lvl>
    <w:lvl w:ilvl="3" w:tplc="67629E6A">
      <w:start w:val="1"/>
      <w:numFmt w:val="bullet"/>
      <w:lvlText w:val=""/>
      <w:lvlJc w:val="left"/>
      <w:pPr>
        <w:ind w:left="2880" w:hanging="360"/>
      </w:pPr>
      <w:rPr>
        <w:rFonts w:ascii="Symbol" w:hAnsi="Symbol" w:hint="default"/>
      </w:rPr>
    </w:lvl>
    <w:lvl w:ilvl="4" w:tplc="EE527280">
      <w:start w:val="1"/>
      <w:numFmt w:val="bullet"/>
      <w:lvlText w:val="o"/>
      <w:lvlJc w:val="left"/>
      <w:pPr>
        <w:ind w:left="3600" w:hanging="360"/>
      </w:pPr>
      <w:rPr>
        <w:rFonts w:ascii="Courier New" w:hAnsi="Courier New" w:hint="default"/>
      </w:rPr>
    </w:lvl>
    <w:lvl w:ilvl="5" w:tplc="3C20E2BE">
      <w:start w:val="1"/>
      <w:numFmt w:val="bullet"/>
      <w:lvlText w:val=""/>
      <w:lvlJc w:val="left"/>
      <w:pPr>
        <w:ind w:left="4320" w:hanging="360"/>
      </w:pPr>
      <w:rPr>
        <w:rFonts w:ascii="Wingdings" w:hAnsi="Wingdings" w:hint="default"/>
      </w:rPr>
    </w:lvl>
    <w:lvl w:ilvl="6" w:tplc="489AA730">
      <w:start w:val="1"/>
      <w:numFmt w:val="bullet"/>
      <w:lvlText w:val=""/>
      <w:lvlJc w:val="left"/>
      <w:pPr>
        <w:ind w:left="5040" w:hanging="360"/>
      </w:pPr>
      <w:rPr>
        <w:rFonts w:ascii="Symbol" w:hAnsi="Symbol" w:hint="default"/>
      </w:rPr>
    </w:lvl>
    <w:lvl w:ilvl="7" w:tplc="7A44E3B4">
      <w:start w:val="1"/>
      <w:numFmt w:val="bullet"/>
      <w:lvlText w:val="o"/>
      <w:lvlJc w:val="left"/>
      <w:pPr>
        <w:ind w:left="5760" w:hanging="360"/>
      </w:pPr>
      <w:rPr>
        <w:rFonts w:ascii="Courier New" w:hAnsi="Courier New" w:hint="default"/>
      </w:rPr>
    </w:lvl>
    <w:lvl w:ilvl="8" w:tplc="2B70BEEA">
      <w:start w:val="1"/>
      <w:numFmt w:val="bullet"/>
      <w:lvlText w:val=""/>
      <w:lvlJc w:val="left"/>
      <w:pPr>
        <w:ind w:left="6480" w:hanging="360"/>
      </w:pPr>
      <w:rPr>
        <w:rFonts w:ascii="Wingdings" w:hAnsi="Wingdings" w:hint="default"/>
      </w:rPr>
    </w:lvl>
  </w:abstractNum>
  <w:abstractNum w:abstractNumId="10" w15:restartNumberingAfterBreak="0">
    <w:nsid w:val="2ACC8BE5"/>
    <w:multiLevelType w:val="hybridMultilevel"/>
    <w:tmpl w:val="FFFFFFFF"/>
    <w:lvl w:ilvl="0" w:tplc="66C28A98">
      <w:start w:val="1"/>
      <w:numFmt w:val="bullet"/>
      <w:lvlText w:val="-"/>
      <w:lvlJc w:val="left"/>
      <w:pPr>
        <w:ind w:left="720" w:hanging="360"/>
      </w:pPr>
      <w:rPr>
        <w:rFonts w:ascii="Calibri" w:hAnsi="Calibri" w:hint="default"/>
      </w:rPr>
    </w:lvl>
    <w:lvl w:ilvl="1" w:tplc="92D8E862">
      <w:start w:val="1"/>
      <w:numFmt w:val="bullet"/>
      <w:lvlText w:val="o"/>
      <w:lvlJc w:val="left"/>
      <w:pPr>
        <w:ind w:left="1440" w:hanging="360"/>
      </w:pPr>
      <w:rPr>
        <w:rFonts w:ascii="Courier New" w:hAnsi="Courier New" w:hint="default"/>
      </w:rPr>
    </w:lvl>
    <w:lvl w:ilvl="2" w:tplc="99D64488">
      <w:start w:val="1"/>
      <w:numFmt w:val="bullet"/>
      <w:lvlText w:val=""/>
      <w:lvlJc w:val="left"/>
      <w:pPr>
        <w:ind w:left="2160" w:hanging="360"/>
      </w:pPr>
      <w:rPr>
        <w:rFonts w:ascii="Wingdings" w:hAnsi="Wingdings" w:hint="default"/>
      </w:rPr>
    </w:lvl>
    <w:lvl w:ilvl="3" w:tplc="60F2914E">
      <w:start w:val="1"/>
      <w:numFmt w:val="bullet"/>
      <w:lvlText w:val=""/>
      <w:lvlJc w:val="left"/>
      <w:pPr>
        <w:ind w:left="2880" w:hanging="360"/>
      </w:pPr>
      <w:rPr>
        <w:rFonts w:ascii="Symbol" w:hAnsi="Symbol" w:hint="default"/>
      </w:rPr>
    </w:lvl>
    <w:lvl w:ilvl="4" w:tplc="D5A22B0A">
      <w:start w:val="1"/>
      <w:numFmt w:val="bullet"/>
      <w:lvlText w:val="o"/>
      <w:lvlJc w:val="left"/>
      <w:pPr>
        <w:ind w:left="3600" w:hanging="360"/>
      </w:pPr>
      <w:rPr>
        <w:rFonts w:ascii="Courier New" w:hAnsi="Courier New" w:hint="default"/>
      </w:rPr>
    </w:lvl>
    <w:lvl w:ilvl="5" w:tplc="996C5442">
      <w:start w:val="1"/>
      <w:numFmt w:val="bullet"/>
      <w:lvlText w:val=""/>
      <w:lvlJc w:val="left"/>
      <w:pPr>
        <w:ind w:left="4320" w:hanging="360"/>
      </w:pPr>
      <w:rPr>
        <w:rFonts w:ascii="Wingdings" w:hAnsi="Wingdings" w:hint="default"/>
      </w:rPr>
    </w:lvl>
    <w:lvl w:ilvl="6" w:tplc="CF1CE284">
      <w:start w:val="1"/>
      <w:numFmt w:val="bullet"/>
      <w:lvlText w:val=""/>
      <w:lvlJc w:val="left"/>
      <w:pPr>
        <w:ind w:left="5040" w:hanging="360"/>
      </w:pPr>
      <w:rPr>
        <w:rFonts w:ascii="Symbol" w:hAnsi="Symbol" w:hint="default"/>
      </w:rPr>
    </w:lvl>
    <w:lvl w:ilvl="7" w:tplc="847E67B6">
      <w:start w:val="1"/>
      <w:numFmt w:val="bullet"/>
      <w:lvlText w:val="o"/>
      <w:lvlJc w:val="left"/>
      <w:pPr>
        <w:ind w:left="5760" w:hanging="360"/>
      </w:pPr>
      <w:rPr>
        <w:rFonts w:ascii="Courier New" w:hAnsi="Courier New" w:hint="default"/>
      </w:rPr>
    </w:lvl>
    <w:lvl w:ilvl="8" w:tplc="45C02C68">
      <w:start w:val="1"/>
      <w:numFmt w:val="bullet"/>
      <w:lvlText w:val=""/>
      <w:lvlJc w:val="left"/>
      <w:pPr>
        <w:ind w:left="6480" w:hanging="360"/>
      </w:pPr>
      <w:rPr>
        <w:rFonts w:ascii="Wingdings" w:hAnsi="Wingdings" w:hint="default"/>
      </w:rPr>
    </w:lvl>
  </w:abstractNum>
  <w:abstractNum w:abstractNumId="11" w15:restartNumberingAfterBreak="0">
    <w:nsid w:val="2AE8811B"/>
    <w:multiLevelType w:val="hybridMultilevel"/>
    <w:tmpl w:val="FFFFFFFF"/>
    <w:lvl w:ilvl="0" w:tplc="0D641DB2">
      <w:start w:val="1"/>
      <w:numFmt w:val="bullet"/>
      <w:lvlText w:val="-"/>
      <w:lvlJc w:val="left"/>
      <w:pPr>
        <w:ind w:left="720" w:hanging="360"/>
      </w:pPr>
      <w:rPr>
        <w:rFonts w:ascii="Calibri" w:hAnsi="Calibri" w:hint="default"/>
      </w:rPr>
    </w:lvl>
    <w:lvl w:ilvl="1" w:tplc="AD6C9156">
      <w:start w:val="1"/>
      <w:numFmt w:val="bullet"/>
      <w:lvlText w:val="o"/>
      <w:lvlJc w:val="left"/>
      <w:pPr>
        <w:ind w:left="1440" w:hanging="360"/>
      </w:pPr>
      <w:rPr>
        <w:rFonts w:ascii="Courier New" w:hAnsi="Courier New" w:hint="default"/>
      </w:rPr>
    </w:lvl>
    <w:lvl w:ilvl="2" w:tplc="1B32A812">
      <w:start w:val="1"/>
      <w:numFmt w:val="bullet"/>
      <w:lvlText w:val=""/>
      <w:lvlJc w:val="left"/>
      <w:pPr>
        <w:ind w:left="2160" w:hanging="360"/>
      </w:pPr>
      <w:rPr>
        <w:rFonts w:ascii="Wingdings" w:hAnsi="Wingdings" w:hint="default"/>
      </w:rPr>
    </w:lvl>
    <w:lvl w:ilvl="3" w:tplc="46EC4F28">
      <w:start w:val="1"/>
      <w:numFmt w:val="bullet"/>
      <w:lvlText w:val=""/>
      <w:lvlJc w:val="left"/>
      <w:pPr>
        <w:ind w:left="2880" w:hanging="360"/>
      </w:pPr>
      <w:rPr>
        <w:rFonts w:ascii="Symbol" w:hAnsi="Symbol" w:hint="default"/>
      </w:rPr>
    </w:lvl>
    <w:lvl w:ilvl="4" w:tplc="3C7E1F94">
      <w:start w:val="1"/>
      <w:numFmt w:val="bullet"/>
      <w:lvlText w:val="o"/>
      <w:lvlJc w:val="left"/>
      <w:pPr>
        <w:ind w:left="3600" w:hanging="360"/>
      </w:pPr>
      <w:rPr>
        <w:rFonts w:ascii="Courier New" w:hAnsi="Courier New" w:hint="default"/>
      </w:rPr>
    </w:lvl>
    <w:lvl w:ilvl="5" w:tplc="C44C1256">
      <w:start w:val="1"/>
      <w:numFmt w:val="bullet"/>
      <w:lvlText w:val=""/>
      <w:lvlJc w:val="left"/>
      <w:pPr>
        <w:ind w:left="4320" w:hanging="360"/>
      </w:pPr>
      <w:rPr>
        <w:rFonts w:ascii="Wingdings" w:hAnsi="Wingdings" w:hint="default"/>
      </w:rPr>
    </w:lvl>
    <w:lvl w:ilvl="6" w:tplc="E60E6114">
      <w:start w:val="1"/>
      <w:numFmt w:val="bullet"/>
      <w:lvlText w:val=""/>
      <w:lvlJc w:val="left"/>
      <w:pPr>
        <w:ind w:left="5040" w:hanging="360"/>
      </w:pPr>
      <w:rPr>
        <w:rFonts w:ascii="Symbol" w:hAnsi="Symbol" w:hint="default"/>
      </w:rPr>
    </w:lvl>
    <w:lvl w:ilvl="7" w:tplc="ABA8FAAE">
      <w:start w:val="1"/>
      <w:numFmt w:val="bullet"/>
      <w:lvlText w:val="o"/>
      <w:lvlJc w:val="left"/>
      <w:pPr>
        <w:ind w:left="5760" w:hanging="360"/>
      </w:pPr>
      <w:rPr>
        <w:rFonts w:ascii="Courier New" w:hAnsi="Courier New" w:hint="default"/>
      </w:rPr>
    </w:lvl>
    <w:lvl w:ilvl="8" w:tplc="75A25234">
      <w:start w:val="1"/>
      <w:numFmt w:val="bullet"/>
      <w:lvlText w:val=""/>
      <w:lvlJc w:val="left"/>
      <w:pPr>
        <w:ind w:left="6480" w:hanging="360"/>
      </w:pPr>
      <w:rPr>
        <w:rFonts w:ascii="Wingdings" w:hAnsi="Wingdings" w:hint="default"/>
      </w:rPr>
    </w:lvl>
  </w:abstractNum>
  <w:abstractNum w:abstractNumId="12" w15:restartNumberingAfterBreak="0">
    <w:nsid w:val="2B230EF2"/>
    <w:multiLevelType w:val="hybridMultilevel"/>
    <w:tmpl w:val="0D4098E8"/>
    <w:lvl w:ilvl="0" w:tplc="2C0A0007">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B5F2395"/>
    <w:multiLevelType w:val="hybridMultilevel"/>
    <w:tmpl w:val="FFFFFFFF"/>
    <w:lvl w:ilvl="0" w:tplc="F1562376">
      <w:start w:val="1"/>
      <w:numFmt w:val="bullet"/>
      <w:lvlText w:val=""/>
      <w:lvlJc w:val="left"/>
      <w:pPr>
        <w:ind w:left="720" w:hanging="360"/>
      </w:pPr>
      <w:rPr>
        <w:rFonts w:ascii="Symbol" w:hAnsi="Symbol" w:hint="default"/>
      </w:rPr>
    </w:lvl>
    <w:lvl w:ilvl="1" w:tplc="B7C45718">
      <w:start w:val="1"/>
      <w:numFmt w:val="bullet"/>
      <w:lvlText w:val="o"/>
      <w:lvlJc w:val="left"/>
      <w:pPr>
        <w:ind w:left="1440" w:hanging="360"/>
      </w:pPr>
      <w:rPr>
        <w:rFonts w:ascii="Courier New" w:hAnsi="Courier New" w:hint="default"/>
      </w:rPr>
    </w:lvl>
    <w:lvl w:ilvl="2" w:tplc="C444F798">
      <w:start w:val="1"/>
      <w:numFmt w:val="bullet"/>
      <w:lvlText w:val=""/>
      <w:lvlJc w:val="left"/>
      <w:pPr>
        <w:ind w:left="2160" w:hanging="360"/>
      </w:pPr>
      <w:rPr>
        <w:rFonts w:ascii="Wingdings" w:hAnsi="Wingdings" w:hint="default"/>
      </w:rPr>
    </w:lvl>
    <w:lvl w:ilvl="3" w:tplc="390606B2">
      <w:start w:val="1"/>
      <w:numFmt w:val="bullet"/>
      <w:lvlText w:val=""/>
      <w:lvlJc w:val="left"/>
      <w:pPr>
        <w:ind w:left="2880" w:hanging="360"/>
      </w:pPr>
      <w:rPr>
        <w:rFonts w:ascii="Symbol" w:hAnsi="Symbol" w:hint="default"/>
      </w:rPr>
    </w:lvl>
    <w:lvl w:ilvl="4" w:tplc="19902ED0">
      <w:start w:val="1"/>
      <w:numFmt w:val="bullet"/>
      <w:lvlText w:val="o"/>
      <w:lvlJc w:val="left"/>
      <w:pPr>
        <w:ind w:left="3600" w:hanging="360"/>
      </w:pPr>
      <w:rPr>
        <w:rFonts w:ascii="Courier New" w:hAnsi="Courier New" w:hint="default"/>
      </w:rPr>
    </w:lvl>
    <w:lvl w:ilvl="5" w:tplc="29621194">
      <w:start w:val="1"/>
      <w:numFmt w:val="bullet"/>
      <w:lvlText w:val=""/>
      <w:lvlJc w:val="left"/>
      <w:pPr>
        <w:ind w:left="4320" w:hanging="360"/>
      </w:pPr>
      <w:rPr>
        <w:rFonts w:ascii="Wingdings" w:hAnsi="Wingdings" w:hint="default"/>
      </w:rPr>
    </w:lvl>
    <w:lvl w:ilvl="6" w:tplc="9778583E">
      <w:start w:val="1"/>
      <w:numFmt w:val="bullet"/>
      <w:lvlText w:val=""/>
      <w:lvlJc w:val="left"/>
      <w:pPr>
        <w:ind w:left="5040" w:hanging="360"/>
      </w:pPr>
      <w:rPr>
        <w:rFonts w:ascii="Symbol" w:hAnsi="Symbol" w:hint="default"/>
      </w:rPr>
    </w:lvl>
    <w:lvl w:ilvl="7" w:tplc="B7B40FB0">
      <w:start w:val="1"/>
      <w:numFmt w:val="bullet"/>
      <w:lvlText w:val="o"/>
      <w:lvlJc w:val="left"/>
      <w:pPr>
        <w:ind w:left="5760" w:hanging="360"/>
      </w:pPr>
      <w:rPr>
        <w:rFonts w:ascii="Courier New" w:hAnsi="Courier New" w:hint="default"/>
      </w:rPr>
    </w:lvl>
    <w:lvl w:ilvl="8" w:tplc="44829B9E">
      <w:start w:val="1"/>
      <w:numFmt w:val="bullet"/>
      <w:lvlText w:val=""/>
      <w:lvlJc w:val="left"/>
      <w:pPr>
        <w:ind w:left="6480" w:hanging="360"/>
      </w:pPr>
      <w:rPr>
        <w:rFonts w:ascii="Wingdings" w:hAnsi="Wingdings" w:hint="default"/>
      </w:rPr>
    </w:lvl>
  </w:abstractNum>
  <w:abstractNum w:abstractNumId="14" w15:restartNumberingAfterBreak="0">
    <w:nsid w:val="2CB76636"/>
    <w:multiLevelType w:val="hybridMultilevel"/>
    <w:tmpl w:val="FFFFFFFF"/>
    <w:lvl w:ilvl="0" w:tplc="14EAD0BC">
      <w:start w:val="1"/>
      <w:numFmt w:val="bullet"/>
      <w:lvlText w:val=""/>
      <w:lvlJc w:val="left"/>
      <w:pPr>
        <w:ind w:left="720" w:hanging="360"/>
      </w:pPr>
      <w:rPr>
        <w:rFonts w:ascii="Symbol" w:hAnsi="Symbol" w:hint="default"/>
      </w:rPr>
    </w:lvl>
    <w:lvl w:ilvl="1" w:tplc="32344FFC">
      <w:start w:val="1"/>
      <w:numFmt w:val="bullet"/>
      <w:lvlText w:val="o"/>
      <w:lvlJc w:val="left"/>
      <w:pPr>
        <w:ind w:left="1440" w:hanging="360"/>
      </w:pPr>
      <w:rPr>
        <w:rFonts w:ascii="Courier New" w:hAnsi="Courier New" w:hint="default"/>
      </w:rPr>
    </w:lvl>
    <w:lvl w:ilvl="2" w:tplc="FF42202A">
      <w:start w:val="1"/>
      <w:numFmt w:val="bullet"/>
      <w:lvlText w:val=""/>
      <w:lvlJc w:val="left"/>
      <w:pPr>
        <w:ind w:left="2160" w:hanging="360"/>
      </w:pPr>
      <w:rPr>
        <w:rFonts w:ascii="Wingdings" w:hAnsi="Wingdings" w:hint="default"/>
      </w:rPr>
    </w:lvl>
    <w:lvl w:ilvl="3" w:tplc="6AF4980A">
      <w:start w:val="1"/>
      <w:numFmt w:val="bullet"/>
      <w:lvlText w:val=""/>
      <w:lvlJc w:val="left"/>
      <w:pPr>
        <w:ind w:left="2880" w:hanging="360"/>
      </w:pPr>
      <w:rPr>
        <w:rFonts w:ascii="Symbol" w:hAnsi="Symbol" w:hint="default"/>
      </w:rPr>
    </w:lvl>
    <w:lvl w:ilvl="4" w:tplc="36DAB81A">
      <w:start w:val="1"/>
      <w:numFmt w:val="bullet"/>
      <w:lvlText w:val="o"/>
      <w:lvlJc w:val="left"/>
      <w:pPr>
        <w:ind w:left="3600" w:hanging="360"/>
      </w:pPr>
      <w:rPr>
        <w:rFonts w:ascii="Courier New" w:hAnsi="Courier New" w:hint="default"/>
      </w:rPr>
    </w:lvl>
    <w:lvl w:ilvl="5" w:tplc="6638DDDA">
      <w:start w:val="1"/>
      <w:numFmt w:val="bullet"/>
      <w:lvlText w:val=""/>
      <w:lvlJc w:val="left"/>
      <w:pPr>
        <w:ind w:left="4320" w:hanging="360"/>
      </w:pPr>
      <w:rPr>
        <w:rFonts w:ascii="Wingdings" w:hAnsi="Wingdings" w:hint="default"/>
      </w:rPr>
    </w:lvl>
    <w:lvl w:ilvl="6" w:tplc="B0B6AA5E">
      <w:start w:val="1"/>
      <w:numFmt w:val="bullet"/>
      <w:lvlText w:val=""/>
      <w:lvlJc w:val="left"/>
      <w:pPr>
        <w:ind w:left="5040" w:hanging="360"/>
      </w:pPr>
      <w:rPr>
        <w:rFonts w:ascii="Symbol" w:hAnsi="Symbol" w:hint="default"/>
      </w:rPr>
    </w:lvl>
    <w:lvl w:ilvl="7" w:tplc="452638F8">
      <w:start w:val="1"/>
      <w:numFmt w:val="bullet"/>
      <w:lvlText w:val="o"/>
      <w:lvlJc w:val="left"/>
      <w:pPr>
        <w:ind w:left="5760" w:hanging="360"/>
      </w:pPr>
      <w:rPr>
        <w:rFonts w:ascii="Courier New" w:hAnsi="Courier New" w:hint="default"/>
      </w:rPr>
    </w:lvl>
    <w:lvl w:ilvl="8" w:tplc="0332DF84">
      <w:start w:val="1"/>
      <w:numFmt w:val="bullet"/>
      <w:lvlText w:val=""/>
      <w:lvlJc w:val="left"/>
      <w:pPr>
        <w:ind w:left="6480" w:hanging="360"/>
      </w:pPr>
      <w:rPr>
        <w:rFonts w:ascii="Wingdings" w:hAnsi="Wingdings" w:hint="default"/>
      </w:rPr>
    </w:lvl>
  </w:abstractNum>
  <w:abstractNum w:abstractNumId="15" w15:restartNumberingAfterBreak="0">
    <w:nsid w:val="2F8A986B"/>
    <w:multiLevelType w:val="hybridMultilevel"/>
    <w:tmpl w:val="FFFFFFFF"/>
    <w:lvl w:ilvl="0" w:tplc="3C887D7E">
      <w:start w:val="1"/>
      <w:numFmt w:val="bullet"/>
      <w:lvlText w:val=""/>
      <w:lvlJc w:val="left"/>
      <w:pPr>
        <w:ind w:left="720" w:hanging="360"/>
      </w:pPr>
      <w:rPr>
        <w:rFonts w:ascii="Symbol" w:hAnsi="Symbol" w:hint="default"/>
      </w:rPr>
    </w:lvl>
    <w:lvl w:ilvl="1" w:tplc="ACA8295A">
      <w:start w:val="1"/>
      <w:numFmt w:val="bullet"/>
      <w:lvlText w:val="o"/>
      <w:lvlJc w:val="left"/>
      <w:pPr>
        <w:ind w:left="1440" w:hanging="360"/>
      </w:pPr>
      <w:rPr>
        <w:rFonts w:ascii="Courier New" w:hAnsi="Courier New" w:hint="default"/>
      </w:rPr>
    </w:lvl>
    <w:lvl w:ilvl="2" w:tplc="EB721F8C">
      <w:start w:val="1"/>
      <w:numFmt w:val="bullet"/>
      <w:lvlText w:val=""/>
      <w:lvlJc w:val="left"/>
      <w:pPr>
        <w:ind w:left="2160" w:hanging="360"/>
      </w:pPr>
      <w:rPr>
        <w:rFonts w:ascii="Wingdings" w:hAnsi="Wingdings" w:hint="default"/>
      </w:rPr>
    </w:lvl>
    <w:lvl w:ilvl="3" w:tplc="CA20EB1E">
      <w:start w:val="1"/>
      <w:numFmt w:val="bullet"/>
      <w:lvlText w:val=""/>
      <w:lvlJc w:val="left"/>
      <w:pPr>
        <w:ind w:left="2880" w:hanging="360"/>
      </w:pPr>
      <w:rPr>
        <w:rFonts w:ascii="Symbol" w:hAnsi="Symbol" w:hint="default"/>
      </w:rPr>
    </w:lvl>
    <w:lvl w:ilvl="4" w:tplc="8C0AE168">
      <w:start w:val="1"/>
      <w:numFmt w:val="bullet"/>
      <w:lvlText w:val="o"/>
      <w:lvlJc w:val="left"/>
      <w:pPr>
        <w:ind w:left="3600" w:hanging="360"/>
      </w:pPr>
      <w:rPr>
        <w:rFonts w:ascii="Courier New" w:hAnsi="Courier New" w:hint="default"/>
      </w:rPr>
    </w:lvl>
    <w:lvl w:ilvl="5" w:tplc="07AEEC1C">
      <w:start w:val="1"/>
      <w:numFmt w:val="bullet"/>
      <w:lvlText w:val=""/>
      <w:lvlJc w:val="left"/>
      <w:pPr>
        <w:ind w:left="4320" w:hanging="360"/>
      </w:pPr>
      <w:rPr>
        <w:rFonts w:ascii="Wingdings" w:hAnsi="Wingdings" w:hint="default"/>
      </w:rPr>
    </w:lvl>
    <w:lvl w:ilvl="6" w:tplc="74B4C08E">
      <w:start w:val="1"/>
      <w:numFmt w:val="bullet"/>
      <w:lvlText w:val=""/>
      <w:lvlJc w:val="left"/>
      <w:pPr>
        <w:ind w:left="5040" w:hanging="360"/>
      </w:pPr>
      <w:rPr>
        <w:rFonts w:ascii="Symbol" w:hAnsi="Symbol" w:hint="default"/>
      </w:rPr>
    </w:lvl>
    <w:lvl w:ilvl="7" w:tplc="BD46C3F2">
      <w:start w:val="1"/>
      <w:numFmt w:val="bullet"/>
      <w:lvlText w:val="o"/>
      <w:lvlJc w:val="left"/>
      <w:pPr>
        <w:ind w:left="5760" w:hanging="360"/>
      </w:pPr>
      <w:rPr>
        <w:rFonts w:ascii="Courier New" w:hAnsi="Courier New" w:hint="default"/>
      </w:rPr>
    </w:lvl>
    <w:lvl w:ilvl="8" w:tplc="ABB0F42E">
      <w:start w:val="1"/>
      <w:numFmt w:val="bullet"/>
      <w:lvlText w:val=""/>
      <w:lvlJc w:val="left"/>
      <w:pPr>
        <w:ind w:left="6480" w:hanging="360"/>
      </w:pPr>
      <w:rPr>
        <w:rFonts w:ascii="Wingdings" w:hAnsi="Wingdings" w:hint="default"/>
      </w:rPr>
    </w:lvl>
  </w:abstractNum>
  <w:abstractNum w:abstractNumId="16" w15:restartNumberingAfterBreak="0">
    <w:nsid w:val="319CF62E"/>
    <w:multiLevelType w:val="hybridMultilevel"/>
    <w:tmpl w:val="FFFFFFFF"/>
    <w:lvl w:ilvl="0" w:tplc="A9B41360">
      <w:start w:val="1"/>
      <w:numFmt w:val="bullet"/>
      <w:lvlText w:val=""/>
      <w:lvlJc w:val="left"/>
      <w:pPr>
        <w:ind w:left="720" w:hanging="360"/>
      </w:pPr>
      <w:rPr>
        <w:rFonts w:ascii="Symbol" w:hAnsi="Symbol" w:hint="default"/>
      </w:rPr>
    </w:lvl>
    <w:lvl w:ilvl="1" w:tplc="B134A390">
      <w:start w:val="1"/>
      <w:numFmt w:val="bullet"/>
      <w:lvlText w:val="o"/>
      <w:lvlJc w:val="left"/>
      <w:pPr>
        <w:ind w:left="1440" w:hanging="360"/>
      </w:pPr>
      <w:rPr>
        <w:rFonts w:ascii="Courier New" w:hAnsi="Courier New" w:hint="default"/>
      </w:rPr>
    </w:lvl>
    <w:lvl w:ilvl="2" w:tplc="6666C7CC">
      <w:start w:val="1"/>
      <w:numFmt w:val="bullet"/>
      <w:lvlText w:val=""/>
      <w:lvlJc w:val="left"/>
      <w:pPr>
        <w:ind w:left="2160" w:hanging="360"/>
      </w:pPr>
      <w:rPr>
        <w:rFonts w:ascii="Wingdings" w:hAnsi="Wingdings" w:hint="default"/>
      </w:rPr>
    </w:lvl>
    <w:lvl w:ilvl="3" w:tplc="5C56B6FA">
      <w:start w:val="1"/>
      <w:numFmt w:val="bullet"/>
      <w:lvlText w:val=""/>
      <w:lvlJc w:val="left"/>
      <w:pPr>
        <w:ind w:left="2880" w:hanging="360"/>
      </w:pPr>
      <w:rPr>
        <w:rFonts w:ascii="Symbol" w:hAnsi="Symbol" w:hint="default"/>
      </w:rPr>
    </w:lvl>
    <w:lvl w:ilvl="4" w:tplc="08B0B5AA">
      <w:start w:val="1"/>
      <w:numFmt w:val="bullet"/>
      <w:lvlText w:val="o"/>
      <w:lvlJc w:val="left"/>
      <w:pPr>
        <w:ind w:left="3600" w:hanging="360"/>
      </w:pPr>
      <w:rPr>
        <w:rFonts w:ascii="Courier New" w:hAnsi="Courier New" w:hint="default"/>
      </w:rPr>
    </w:lvl>
    <w:lvl w:ilvl="5" w:tplc="BEEAAE8E">
      <w:start w:val="1"/>
      <w:numFmt w:val="bullet"/>
      <w:lvlText w:val=""/>
      <w:lvlJc w:val="left"/>
      <w:pPr>
        <w:ind w:left="4320" w:hanging="360"/>
      </w:pPr>
      <w:rPr>
        <w:rFonts w:ascii="Wingdings" w:hAnsi="Wingdings" w:hint="default"/>
      </w:rPr>
    </w:lvl>
    <w:lvl w:ilvl="6" w:tplc="0A1C36B4">
      <w:start w:val="1"/>
      <w:numFmt w:val="bullet"/>
      <w:lvlText w:val=""/>
      <w:lvlJc w:val="left"/>
      <w:pPr>
        <w:ind w:left="5040" w:hanging="360"/>
      </w:pPr>
      <w:rPr>
        <w:rFonts w:ascii="Symbol" w:hAnsi="Symbol" w:hint="default"/>
      </w:rPr>
    </w:lvl>
    <w:lvl w:ilvl="7" w:tplc="F6022AF0">
      <w:start w:val="1"/>
      <w:numFmt w:val="bullet"/>
      <w:lvlText w:val="o"/>
      <w:lvlJc w:val="left"/>
      <w:pPr>
        <w:ind w:left="5760" w:hanging="360"/>
      </w:pPr>
      <w:rPr>
        <w:rFonts w:ascii="Courier New" w:hAnsi="Courier New" w:hint="default"/>
      </w:rPr>
    </w:lvl>
    <w:lvl w:ilvl="8" w:tplc="9A2CEEA2">
      <w:start w:val="1"/>
      <w:numFmt w:val="bullet"/>
      <w:lvlText w:val=""/>
      <w:lvlJc w:val="left"/>
      <w:pPr>
        <w:ind w:left="6480" w:hanging="360"/>
      </w:pPr>
      <w:rPr>
        <w:rFonts w:ascii="Wingdings" w:hAnsi="Wingdings" w:hint="default"/>
      </w:rPr>
    </w:lvl>
  </w:abstractNum>
  <w:abstractNum w:abstractNumId="17" w15:restartNumberingAfterBreak="0">
    <w:nsid w:val="34408987"/>
    <w:multiLevelType w:val="hybridMultilevel"/>
    <w:tmpl w:val="FFFFFFFF"/>
    <w:lvl w:ilvl="0" w:tplc="21C4BD2C">
      <w:start w:val="1"/>
      <w:numFmt w:val="bullet"/>
      <w:lvlText w:val=""/>
      <w:lvlJc w:val="left"/>
      <w:pPr>
        <w:ind w:left="720" w:hanging="360"/>
      </w:pPr>
      <w:rPr>
        <w:rFonts w:ascii="Symbol" w:hAnsi="Symbol" w:hint="default"/>
      </w:rPr>
    </w:lvl>
    <w:lvl w:ilvl="1" w:tplc="C40CA73E">
      <w:start w:val="1"/>
      <w:numFmt w:val="bullet"/>
      <w:lvlText w:val="o"/>
      <w:lvlJc w:val="left"/>
      <w:pPr>
        <w:ind w:left="1440" w:hanging="360"/>
      </w:pPr>
      <w:rPr>
        <w:rFonts w:ascii="Courier New" w:hAnsi="Courier New" w:hint="default"/>
      </w:rPr>
    </w:lvl>
    <w:lvl w:ilvl="2" w:tplc="A2368F6A">
      <w:start w:val="1"/>
      <w:numFmt w:val="bullet"/>
      <w:lvlText w:val=""/>
      <w:lvlJc w:val="left"/>
      <w:pPr>
        <w:ind w:left="2160" w:hanging="360"/>
      </w:pPr>
      <w:rPr>
        <w:rFonts w:ascii="Wingdings" w:hAnsi="Wingdings" w:hint="default"/>
      </w:rPr>
    </w:lvl>
    <w:lvl w:ilvl="3" w:tplc="76CCDB32">
      <w:start w:val="1"/>
      <w:numFmt w:val="bullet"/>
      <w:lvlText w:val=""/>
      <w:lvlJc w:val="left"/>
      <w:pPr>
        <w:ind w:left="2880" w:hanging="360"/>
      </w:pPr>
      <w:rPr>
        <w:rFonts w:ascii="Symbol" w:hAnsi="Symbol" w:hint="default"/>
      </w:rPr>
    </w:lvl>
    <w:lvl w:ilvl="4" w:tplc="B77E1338">
      <w:start w:val="1"/>
      <w:numFmt w:val="bullet"/>
      <w:lvlText w:val="o"/>
      <w:lvlJc w:val="left"/>
      <w:pPr>
        <w:ind w:left="3600" w:hanging="360"/>
      </w:pPr>
      <w:rPr>
        <w:rFonts w:ascii="Courier New" w:hAnsi="Courier New" w:hint="default"/>
      </w:rPr>
    </w:lvl>
    <w:lvl w:ilvl="5" w:tplc="AEFC778E">
      <w:start w:val="1"/>
      <w:numFmt w:val="bullet"/>
      <w:lvlText w:val=""/>
      <w:lvlJc w:val="left"/>
      <w:pPr>
        <w:ind w:left="4320" w:hanging="360"/>
      </w:pPr>
      <w:rPr>
        <w:rFonts w:ascii="Wingdings" w:hAnsi="Wingdings" w:hint="default"/>
      </w:rPr>
    </w:lvl>
    <w:lvl w:ilvl="6" w:tplc="F58E12F4">
      <w:start w:val="1"/>
      <w:numFmt w:val="bullet"/>
      <w:lvlText w:val=""/>
      <w:lvlJc w:val="left"/>
      <w:pPr>
        <w:ind w:left="5040" w:hanging="360"/>
      </w:pPr>
      <w:rPr>
        <w:rFonts w:ascii="Symbol" w:hAnsi="Symbol" w:hint="default"/>
      </w:rPr>
    </w:lvl>
    <w:lvl w:ilvl="7" w:tplc="7132E352">
      <w:start w:val="1"/>
      <w:numFmt w:val="bullet"/>
      <w:lvlText w:val="o"/>
      <w:lvlJc w:val="left"/>
      <w:pPr>
        <w:ind w:left="5760" w:hanging="360"/>
      </w:pPr>
      <w:rPr>
        <w:rFonts w:ascii="Courier New" w:hAnsi="Courier New" w:hint="default"/>
      </w:rPr>
    </w:lvl>
    <w:lvl w:ilvl="8" w:tplc="4860FDAA">
      <w:start w:val="1"/>
      <w:numFmt w:val="bullet"/>
      <w:lvlText w:val=""/>
      <w:lvlJc w:val="left"/>
      <w:pPr>
        <w:ind w:left="6480" w:hanging="360"/>
      </w:pPr>
      <w:rPr>
        <w:rFonts w:ascii="Wingdings" w:hAnsi="Wingdings" w:hint="default"/>
      </w:rPr>
    </w:lvl>
  </w:abstractNum>
  <w:abstractNum w:abstractNumId="18" w15:restartNumberingAfterBreak="0">
    <w:nsid w:val="38024704"/>
    <w:multiLevelType w:val="hybridMultilevel"/>
    <w:tmpl w:val="B9A0B3C8"/>
    <w:lvl w:ilvl="0" w:tplc="8F28685E">
      <w:start w:val="1"/>
      <w:numFmt w:val="bullet"/>
      <w:lvlText w:val=""/>
      <w:lvlJc w:val="left"/>
      <w:pPr>
        <w:ind w:left="720" w:hanging="360"/>
      </w:pPr>
      <w:rPr>
        <w:rFonts w:ascii="Symbol" w:hAnsi="Symbol" w:hint="default"/>
      </w:rPr>
    </w:lvl>
    <w:lvl w:ilvl="1" w:tplc="54DCD390">
      <w:start w:val="1"/>
      <w:numFmt w:val="bullet"/>
      <w:lvlText w:val="o"/>
      <w:lvlJc w:val="left"/>
      <w:pPr>
        <w:ind w:left="1440" w:hanging="360"/>
      </w:pPr>
      <w:rPr>
        <w:rFonts w:ascii="Courier New" w:hAnsi="Courier New" w:hint="default"/>
      </w:rPr>
    </w:lvl>
    <w:lvl w:ilvl="2" w:tplc="B4B29580">
      <w:start w:val="1"/>
      <w:numFmt w:val="bullet"/>
      <w:lvlText w:val=""/>
      <w:lvlJc w:val="left"/>
      <w:pPr>
        <w:ind w:left="2160" w:hanging="360"/>
      </w:pPr>
      <w:rPr>
        <w:rFonts w:ascii="Wingdings" w:hAnsi="Wingdings" w:hint="default"/>
      </w:rPr>
    </w:lvl>
    <w:lvl w:ilvl="3" w:tplc="EADC86A6">
      <w:start w:val="1"/>
      <w:numFmt w:val="bullet"/>
      <w:lvlText w:val=""/>
      <w:lvlJc w:val="left"/>
      <w:pPr>
        <w:ind w:left="2880" w:hanging="360"/>
      </w:pPr>
      <w:rPr>
        <w:rFonts w:ascii="Symbol" w:hAnsi="Symbol" w:hint="default"/>
      </w:rPr>
    </w:lvl>
    <w:lvl w:ilvl="4" w:tplc="EDBE12BA">
      <w:start w:val="1"/>
      <w:numFmt w:val="bullet"/>
      <w:lvlText w:val="o"/>
      <w:lvlJc w:val="left"/>
      <w:pPr>
        <w:ind w:left="3600" w:hanging="360"/>
      </w:pPr>
      <w:rPr>
        <w:rFonts w:ascii="Courier New" w:hAnsi="Courier New" w:hint="default"/>
      </w:rPr>
    </w:lvl>
    <w:lvl w:ilvl="5" w:tplc="D4DCA610">
      <w:start w:val="1"/>
      <w:numFmt w:val="bullet"/>
      <w:lvlText w:val=""/>
      <w:lvlJc w:val="left"/>
      <w:pPr>
        <w:ind w:left="4320" w:hanging="360"/>
      </w:pPr>
      <w:rPr>
        <w:rFonts w:ascii="Wingdings" w:hAnsi="Wingdings" w:hint="default"/>
      </w:rPr>
    </w:lvl>
    <w:lvl w:ilvl="6" w:tplc="30FA6454">
      <w:start w:val="1"/>
      <w:numFmt w:val="bullet"/>
      <w:lvlText w:val=""/>
      <w:lvlJc w:val="left"/>
      <w:pPr>
        <w:ind w:left="5040" w:hanging="360"/>
      </w:pPr>
      <w:rPr>
        <w:rFonts w:ascii="Symbol" w:hAnsi="Symbol" w:hint="default"/>
      </w:rPr>
    </w:lvl>
    <w:lvl w:ilvl="7" w:tplc="4EE2AB66">
      <w:start w:val="1"/>
      <w:numFmt w:val="bullet"/>
      <w:lvlText w:val="o"/>
      <w:lvlJc w:val="left"/>
      <w:pPr>
        <w:ind w:left="5760" w:hanging="360"/>
      </w:pPr>
      <w:rPr>
        <w:rFonts w:ascii="Courier New" w:hAnsi="Courier New" w:hint="default"/>
      </w:rPr>
    </w:lvl>
    <w:lvl w:ilvl="8" w:tplc="DBACF8C0">
      <w:start w:val="1"/>
      <w:numFmt w:val="bullet"/>
      <w:lvlText w:val=""/>
      <w:lvlJc w:val="left"/>
      <w:pPr>
        <w:ind w:left="6480" w:hanging="360"/>
      </w:pPr>
      <w:rPr>
        <w:rFonts w:ascii="Wingdings" w:hAnsi="Wingdings" w:hint="default"/>
      </w:rPr>
    </w:lvl>
  </w:abstractNum>
  <w:abstractNum w:abstractNumId="19" w15:restartNumberingAfterBreak="0">
    <w:nsid w:val="38801A52"/>
    <w:multiLevelType w:val="hybridMultilevel"/>
    <w:tmpl w:val="FFFFFFFF"/>
    <w:lvl w:ilvl="0" w:tplc="495009DC">
      <w:start w:val="1"/>
      <w:numFmt w:val="bullet"/>
      <w:lvlText w:val=""/>
      <w:lvlJc w:val="left"/>
      <w:pPr>
        <w:ind w:left="720" w:hanging="360"/>
      </w:pPr>
      <w:rPr>
        <w:rFonts w:ascii="Symbol" w:hAnsi="Symbol" w:hint="default"/>
      </w:rPr>
    </w:lvl>
    <w:lvl w:ilvl="1" w:tplc="87CE82B0">
      <w:start w:val="1"/>
      <w:numFmt w:val="bullet"/>
      <w:lvlText w:val="o"/>
      <w:lvlJc w:val="left"/>
      <w:pPr>
        <w:ind w:left="1440" w:hanging="360"/>
      </w:pPr>
      <w:rPr>
        <w:rFonts w:ascii="Courier New" w:hAnsi="Courier New" w:hint="default"/>
      </w:rPr>
    </w:lvl>
    <w:lvl w:ilvl="2" w:tplc="2F761F22">
      <w:start w:val="1"/>
      <w:numFmt w:val="bullet"/>
      <w:lvlText w:val=""/>
      <w:lvlJc w:val="left"/>
      <w:pPr>
        <w:ind w:left="2160" w:hanging="360"/>
      </w:pPr>
      <w:rPr>
        <w:rFonts w:ascii="Wingdings" w:hAnsi="Wingdings" w:hint="default"/>
      </w:rPr>
    </w:lvl>
    <w:lvl w:ilvl="3" w:tplc="9EE08F02">
      <w:start w:val="1"/>
      <w:numFmt w:val="bullet"/>
      <w:lvlText w:val=""/>
      <w:lvlJc w:val="left"/>
      <w:pPr>
        <w:ind w:left="2880" w:hanging="360"/>
      </w:pPr>
      <w:rPr>
        <w:rFonts w:ascii="Symbol" w:hAnsi="Symbol" w:hint="default"/>
      </w:rPr>
    </w:lvl>
    <w:lvl w:ilvl="4" w:tplc="A85EB616">
      <w:start w:val="1"/>
      <w:numFmt w:val="bullet"/>
      <w:lvlText w:val="o"/>
      <w:lvlJc w:val="left"/>
      <w:pPr>
        <w:ind w:left="3600" w:hanging="360"/>
      </w:pPr>
      <w:rPr>
        <w:rFonts w:ascii="Courier New" w:hAnsi="Courier New" w:hint="default"/>
      </w:rPr>
    </w:lvl>
    <w:lvl w:ilvl="5" w:tplc="FC029770">
      <w:start w:val="1"/>
      <w:numFmt w:val="bullet"/>
      <w:lvlText w:val=""/>
      <w:lvlJc w:val="left"/>
      <w:pPr>
        <w:ind w:left="4320" w:hanging="360"/>
      </w:pPr>
      <w:rPr>
        <w:rFonts w:ascii="Wingdings" w:hAnsi="Wingdings" w:hint="default"/>
      </w:rPr>
    </w:lvl>
    <w:lvl w:ilvl="6" w:tplc="36385784">
      <w:start w:val="1"/>
      <w:numFmt w:val="bullet"/>
      <w:lvlText w:val=""/>
      <w:lvlJc w:val="left"/>
      <w:pPr>
        <w:ind w:left="5040" w:hanging="360"/>
      </w:pPr>
      <w:rPr>
        <w:rFonts w:ascii="Symbol" w:hAnsi="Symbol" w:hint="default"/>
      </w:rPr>
    </w:lvl>
    <w:lvl w:ilvl="7" w:tplc="F24AA5FE">
      <w:start w:val="1"/>
      <w:numFmt w:val="bullet"/>
      <w:lvlText w:val="o"/>
      <w:lvlJc w:val="left"/>
      <w:pPr>
        <w:ind w:left="5760" w:hanging="360"/>
      </w:pPr>
      <w:rPr>
        <w:rFonts w:ascii="Courier New" w:hAnsi="Courier New" w:hint="default"/>
      </w:rPr>
    </w:lvl>
    <w:lvl w:ilvl="8" w:tplc="87B4883A">
      <w:start w:val="1"/>
      <w:numFmt w:val="bullet"/>
      <w:lvlText w:val=""/>
      <w:lvlJc w:val="left"/>
      <w:pPr>
        <w:ind w:left="6480" w:hanging="360"/>
      </w:pPr>
      <w:rPr>
        <w:rFonts w:ascii="Wingdings" w:hAnsi="Wingdings" w:hint="default"/>
      </w:rPr>
    </w:lvl>
  </w:abstractNum>
  <w:abstractNum w:abstractNumId="20" w15:restartNumberingAfterBreak="0">
    <w:nsid w:val="3A88D469"/>
    <w:multiLevelType w:val="hybridMultilevel"/>
    <w:tmpl w:val="FFFFFFFF"/>
    <w:lvl w:ilvl="0" w:tplc="AADC315E">
      <w:start w:val="1"/>
      <w:numFmt w:val="bullet"/>
      <w:lvlText w:val=""/>
      <w:lvlJc w:val="left"/>
      <w:pPr>
        <w:ind w:left="720" w:hanging="360"/>
      </w:pPr>
      <w:rPr>
        <w:rFonts w:ascii="Symbol" w:hAnsi="Symbol" w:hint="default"/>
      </w:rPr>
    </w:lvl>
    <w:lvl w:ilvl="1" w:tplc="4CCA628E">
      <w:start w:val="1"/>
      <w:numFmt w:val="bullet"/>
      <w:lvlText w:val="o"/>
      <w:lvlJc w:val="left"/>
      <w:pPr>
        <w:ind w:left="1440" w:hanging="360"/>
      </w:pPr>
      <w:rPr>
        <w:rFonts w:ascii="Courier New" w:hAnsi="Courier New" w:hint="default"/>
      </w:rPr>
    </w:lvl>
    <w:lvl w:ilvl="2" w:tplc="5D58521E">
      <w:start w:val="1"/>
      <w:numFmt w:val="bullet"/>
      <w:lvlText w:val=""/>
      <w:lvlJc w:val="left"/>
      <w:pPr>
        <w:ind w:left="2160" w:hanging="360"/>
      </w:pPr>
      <w:rPr>
        <w:rFonts w:ascii="Wingdings" w:hAnsi="Wingdings" w:hint="default"/>
      </w:rPr>
    </w:lvl>
    <w:lvl w:ilvl="3" w:tplc="C9CE82A8">
      <w:start w:val="1"/>
      <w:numFmt w:val="bullet"/>
      <w:lvlText w:val=""/>
      <w:lvlJc w:val="left"/>
      <w:pPr>
        <w:ind w:left="2880" w:hanging="360"/>
      </w:pPr>
      <w:rPr>
        <w:rFonts w:ascii="Symbol" w:hAnsi="Symbol" w:hint="default"/>
      </w:rPr>
    </w:lvl>
    <w:lvl w:ilvl="4" w:tplc="D4E6075C">
      <w:start w:val="1"/>
      <w:numFmt w:val="bullet"/>
      <w:lvlText w:val="o"/>
      <w:lvlJc w:val="left"/>
      <w:pPr>
        <w:ind w:left="3600" w:hanging="360"/>
      </w:pPr>
      <w:rPr>
        <w:rFonts w:ascii="Courier New" w:hAnsi="Courier New" w:hint="default"/>
      </w:rPr>
    </w:lvl>
    <w:lvl w:ilvl="5" w:tplc="9670C3D6">
      <w:start w:val="1"/>
      <w:numFmt w:val="bullet"/>
      <w:lvlText w:val=""/>
      <w:lvlJc w:val="left"/>
      <w:pPr>
        <w:ind w:left="4320" w:hanging="360"/>
      </w:pPr>
      <w:rPr>
        <w:rFonts w:ascii="Wingdings" w:hAnsi="Wingdings" w:hint="default"/>
      </w:rPr>
    </w:lvl>
    <w:lvl w:ilvl="6" w:tplc="7E7CCB70">
      <w:start w:val="1"/>
      <w:numFmt w:val="bullet"/>
      <w:lvlText w:val=""/>
      <w:lvlJc w:val="left"/>
      <w:pPr>
        <w:ind w:left="5040" w:hanging="360"/>
      </w:pPr>
      <w:rPr>
        <w:rFonts w:ascii="Symbol" w:hAnsi="Symbol" w:hint="default"/>
      </w:rPr>
    </w:lvl>
    <w:lvl w:ilvl="7" w:tplc="4740EE3A">
      <w:start w:val="1"/>
      <w:numFmt w:val="bullet"/>
      <w:lvlText w:val="o"/>
      <w:lvlJc w:val="left"/>
      <w:pPr>
        <w:ind w:left="5760" w:hanging="360"/>
      </w:pPr>
      <w:rPr>
        <w:rFonts w:ascii="Courier New" w:hAnsi="Courier New" w:hint="default"/>
      </w:rPr>
    </w:lvl>
    <w:lvl w:ilvl="8" w:tplc="DD28F7DA">
      <w:start w:val="1"/>
      <w:numFmt w:val="bullet"/>
      <w:lvlText w:val=""/>
      <w:lvlJc w:val="left"/>
      <w:pPr>
        <w:ind w:left="6480" w:hanging="360"/>
      </w:pPr>
      <w:rPr>
        <w:rFonts w:ascii="Wingdings" w:hAnsi="Wingdings" w:hint="default"/>
      </w:rPr>
    </w:lvl>
  </w:abstractNum>
  <w:abstractNum w:abstractNumId="21" w15:restartNumberingAfterBreak="0">
    <w:nsid w:val="3B370445"/>
    <w:multiLevelType w:val="hybridMultilevel"/>
    <w:tmpl w:val="FFFFFFFF"/>
    <w:lvl w:ilvl="0" w:tplc="782222C6">
      <w:start w:val="1"/>
      <w:numFmt w:val="bullet"/>
      <w:lvlText w:val=""/>
      <w:lvlJc w:val="left"/>
      <w:pPr>
        <w:ind w:left="720" w:hanging="360"/>
      </w:pPr>
      <w:rPr>
        <w:rFonts w:ascii="Symbol" w:hAnsi="Symbol" w:hint="default"/>
      </w:rPr>
    </w:lvl>
    <w:lvl w:ilvl="1" w:tplc="4A46BC78">
      <w:start w:val="1"/>
      <w:numFmt w:val="bullet"/>
      <w:lvlText w:val="o"/>
      <w:lvlJc w:val="left"/>
      <w:pPr>
        <w:ind w:left="1440" w:hanging="360"/>
      </w:pPr>
      <w:rPr>
        <w:rFonts w:ascii="Courier New" w:hAnsi="Courier New" w:hint="default"/>
      </w:rPr>
    </w:lvl>
    <w:lvl w:ilvl="2" w:tplc="CA36F536">
      <w:start w:val="1"/>
      <w:numFmt w:val="bullet"/>
      <w:lvlText w:val=""/>
      <w:lvlJc w:val="left"/>
      <w:pPr>
        <w:ind w:left="2160" w:hanging="360"/>
      </w:pPr>
      <w:rPr>
        <w:rFonts w:ascii="Wingdings" w:hAnsi="Wingdings" w:hint="default"/>
      </w:rPr>
    </w:lvl>
    <w:lvl w:ilvl="3" w:tplc="A70CFBE6">
      <w:start w:val="1"/>
      <w:numFmt w:val="bullet"/>
      <w:lvlText w:val=""/>
      <w:lvlJc w:val="left"/>
      <w:pPr>
        <w:ind w:left="2880" w:hanging="360"/>
      </w:pPr>
      <w:rPr>
        <w:rFonts w:ascii="Symbol" w:hAnsi="Symbol" w:hint="default"/>
      </w:rPr>
    </w:lvl>
    <w:lvl w:ilvl="4" w:tplc="29088002">
      <w:start w:val="1"/>
      <w:numFmt w:val="bullet"/>
      <w:lvlText w:val="o"/>
      <w:lvlJc w:val="left"/>
      <w:pPr>
        <w:ind w:left="3600" w:hanging="360"/>
      </w:pPr>
      <w:rPr>
        <w:rFonts w:ascii="Courier New" w:hAnsi="Courier New" w:hint="default"/>
      </w:rPr>
    </w:lvl>
    <w:lvl w:ilvl="5" w:tplc="2BB40DA6">
      <w:start w:val="1"/>
      <w:numFmt w:val="bullet"/>
      <w:lvlText w:val=""/>
      <w:lvlJc w:val="left"/>
      <w:pPr>
        <w:ind w:left="4320" w:hanging="360"/>
      </w:pPr>
      <w:rPr>
        <w:rFonts w:ascii="Wingdings" w:hAnsi="Wingdings" w:hint="default"/>
      </w:rPr>
    </w:lvl>
    <w:lvl w:ilvl="6" w:tplc="15302328">
      <w:start w:val="1"/>
      <w:numFmt w:val="bullet"/>
      <w:lvlText w:val=""/>
      <w:lvlJc w:val="left"/>
      <w:pPr>
        <w:ind w:left="5040" w:hanging="360"/>
      </w:pPr>
      <w:rPr>
        <w:rFonts w:ascii="Symbol" w:hAnsi="Symbol" w:hint="default"/>
      </w:rPr>
    </w:lvl>
    <w:lvl w:ilvl="7" w:tplc="0290B4D0">
      <w:start w:val="1"/>
      <w:numFmt w:val="bullet"/>
      <w:lvlText w:val="o"/>
      <w:lvlJc w:val="left"/>
      <w:pPr>
        <w:ind w:left="5760" w:hanging="360"/>
      </w:pPr>
      <w:rPr>
        <w:rFonts w:ascii="Courier New" w:hAnsi="Courier New" w:hint="default"/>
      </w:rPr>
    </w:lvl>
    <w:lvl w:ilvl="8" w:tplc="2D72C9E4">
      <w:start w:val="1"/>
      <w:numFmt w:val="bullet"/>
      <w:lvlText w:val=""/>
      <w:lvlJc w:val="left"/>
      <w:pPr>
        <w:ind w:left="6480" w:hanging="360"/>
      </w:pPr>
      <w:rPr>
        <w:rFonts w:ascii="Wingdings" w:hAnsi="Wingdings" w:hint="default"/>
      </w:rPr>
    </w:lvl>
  </w:abstractNum>
  <w:abstractNum w:abstractNumId="22" w15:restartNumberingAfterBreak="0">
    <w:nsid w:val="3C51C36A"/>
    <w:multiLevelType w:val="hybridMultilevel"/>
    <w:tmpl w:val="FFFFFFFF"/>
    <w:lvl w:ilvl="0" w:tplc="6BE0F98E">
      <w:start w:val="1"/>
      <w:numFmt w:val="bullet"/>
      <w:lvlText w:val=""/>
      <w:lvlJc w:val="left"/>
      <w:pPr>
        <w:ind w:left="720" w:hanging="360"/>
      </w:pPr>
      <w:rPr>
        <w:rFonts w:ascii="Symbol" w:hAnsi="Symbol" w:hint="default"/>
      </w:rPr>
    </w:lvl>
    <w:lvl w:ilvl="1" w:tplc="6F94EC1C">
      <w:start w:val="1"/>
      <w:numFmt w:val="bullet"/>
      <w:lvlText w:val="o"/>
      <w:lvlJc w:val="left"/>
      <w:pPr>
        <w:ind w:left="1440" w:hanging="360"/>
      </w:pPr>
      <w:rPr>
        <w:rFonts w:ascii="Courier New" w:hAnsi="Courier New" w:hint="default"/>
      </w:rPr>
    </w:lvl>
    <w:lvl w:ilvl="2" w:tplc="B65A3DA0">
      <w:start w:val="1"/>
      <w:numFmt w:val="bullet"/>
      <w:lvlText w:val=""/>
      <w:lvlJc w:val="left"/>
      <w:pPr>
        <w:ind w:left="2160" w:hanging="360"/>
      </w:pPr>
      <w:rPr>
        <w:rFonts w:ascii="Wingdings" w:hAnsi="Wingdings" w:hint="default"/>
      </w:rPr>
    </w:lvl>
    <w:lvl w:ilvl="3" w:tplc="9CAC1A30">
      <w:start w:val="1"/>
      <w:numFmt w:val="bullet"/>
      <w:lvlText w:val=""/>
      <w:lvlJc w:val="left"/>
      <w:pPr>
        <w:ind w:left="2880" w:hanging="360"/>
      </w:pPr>
      <w:rPr>
        <w:rFonts w:ascii="Symbol" w:hAnsi="Symbol" w:hint="default"/>
      </w:rPr>
    </w:lvl>
    <w:lvl w:ilvl="4" w:tplc="0C884196">
      <w:start w:val="1"/>
      <w:numFmt w:val="bullet"/>
      <w:lvlText w:val="o"/>
      <w:lvlJc w:val="left"/>
      <w:pPr>
        <w:ind w:left="3600" w:hanging="360"/>
      </w:pPr>
      <w:rPr>
        <w:rFonts w:ascii="Courier New" w:hAnsi="Courier New" w:hint="default"/>
      </w:rPr>
    </w:lvl>
    <w:lvl w:ilvl="5" w:tplc="A694FFA4">
      <w:start w:val="1"/>
      <w:numFmt w:val="bullet"/>
      <w:lvlText w:val=""/>
      <w:lvlJc w:val="left"/>
      <w:pPr>
        <w:ind w:left="4320" w:hanging="360"/>
      </w:pPr>
      <w:rPr>
        <w:rFonts w:ascii="Wingdings" w:hAnsi="Wingdings" w:hint="default"/>
      </w:rPr>
    </w:lvl>
    <w:lvl w:ilvl="6" w:tplc="D832ABAC">
      <w:start w:val="1"/>
      <w:numFmt w:val="bullet"/>
      <w:lvlText w:val=""/>
      <w:lvlJc w:val="left"/>
      <w:pPr>
        <w:ind w:left="5040" w:hanging="360"/>
      </w:pPr>
      <w:rPr>
        <w:rFonts w:ascii="Symbol" w:hAnsi="Symbol" w:hint="default"/>
      </w:rPr>
    </w:lvl>
    <w:lvl w:ilvl="7" w:tplc="6652D2F4">
      <w:start w:val="1"/>
      <w:numFmt w:val="bullet"/>
      <w:lvlText w:val="o"/>
      <w:lvlJc w:val="left"/>
      <w:pPr>
        <w:ind w:left="5760" w:hanging="360"/>
      </w:pPr>
      <w:rPr>
        <w:rFonts w:ascii="Courier New" w:hAnsi="Courier New" w:hint="default"/>
      </w:rPr>
    </w:lvl>
    <w:lvl w:ilvl="8" w:tplc="6BE0110C">
      <w:start w:val="1"/>
      <w:numFmt w:val="bullet"/>
      <w:lvlText w:val=""/>
      <w:lvlJc w:val="left"/>
      <w:pPr>
        <w:ind w:left="6480" w:hanging="360"/>
      </w:pPr>
      <w:rPr>
        <w:rFonts w:ascii="Wingdings" w:hAnsi="Wingdings" w:hint="default"/>
      </w:rPr>
    </w:lvl>
  </w:abstractNum>
  <w:abstractNum w:abstractNumId="23" w15:restartNumberingAfterBreak="0">
    <w:nsid w:val="3DA5CDF4"/>
    <w:multiLevelType w:val="hybridMultilevel"/>
    <w:tmpl w:val="FFFFFFFF"/>
    <w:lvl w:ilvl="0" w:tplc="15F001EA">
      <w:start w:val="1"/>
      <w:numFmt w:val="bullet"/>
      <w:lvlText w:val=""/>
      <w:lvlJc w:val="left"/>
      <w:pPr>
        <w:ind w:left="720" w:hanging="360"/>
      </w:pPr>
      <w:rPr>
        <w:rFonts w:ascii="Symbol" w:hAnsi="Symbol" w:hint="default"/>
      </w:rPr>
    </w:lvl>
    <w:lvl w:ilvl="1" w:tplc="A8AC5B82">
      <w:start w:val="1"/>
      <w:numFmt w:val="bullet"/>
      <w:lvlText w:val="o"/>
      <w:lvlJc w:val="left"/>
      <w:pPr>
        <w:ind w:left="1440" w:hanging="360"/>
      </w:pPr>
      <w:rPr>
        <w:rFonts w:ascii="Courier New" w:hAnsi="Courier New" w:hint="default"/>
      </w:rPr>
    </w:lvl>
    <w:lvl w:ilvl="2" w:tplc="2426348A">
      <w:start w:val="1"/>
      <w:numFmt w:val="bullet"/>
      <w:lvlText w:val=""/>
      <w:lvlJc w:val="left"/>
      <w:pPr>
        <w:ind w:left="2160" w:hanging="360"/>
      </w:pPr>
      <w:rPr>
        <w:rFonts w:ascii="Wingdings" w:hAnsi="Wingdings" w:hint="default"/>
      </w:rPr>
    </w:lvl>
    <w:lvl w:ilvl="3" w:tplc="F22AF5CA">
      <w:start w:val="1"/>
      <w:numFmt w:val="bullet"/>
      <w:lvlText w:val=""/>
      <w:lvlJc w:val="left"/>
      <w:pPr>
        <w:ind w:left="2880" w:hanging="360"/>
      </w:pPr>
      <w:rPr>
        <w:rFonts w:ascii="Symbol" w:hAnsi="Symbol" w:hint="default"/>
      </w:rPr>
    </w:lvl>
    <w:lvl w:ilvl="4" w:tplc="CF7A2176">
      <w:start w:val="1"/>
      <w:numFmt w:val="bullet"/>
      <w:lvlText w:val="o"/>
      <w:lvlJc w:val="left"/>
      <w:pPr>
        <w:ind w:left="3600" w:hanging="360"/>
      </w:pPr>
      <w:rPr>
        <w:rFonts w:ascii="Courier New" w:hAnsi="Courier New" w:hint="default"/>
      </w:rPr>
    </w:lvl>
    <w:lvl w:ilvl="5" w:tplc="FC643302">
      <w:start w:val="1"/>
      <w:numFmt w:val="bullet"/>
      <w:lvlText w:val=""/>
      <w:lvlJc w:val="left"/>
      <w:pPr>
        <w:ind w:left="4320" w:hanging="360"/>
      </w:pPr>
      <w:rPr>
        <w:rFonts w:ascii="Wingdings" w:hAnsi="Wingdings" w:hint="default"/>
      </w:rPr>
    </w:lvl>
    <w:lvl w:ilvl="6" w:tplc="20C8F888">
      <w:start w:val="1"/>
      <w:numFmt w:val="bullet"/>
      <w:lvlText w:val=""/>
      <w:lvlJc w:val="left"/>
      <w:pPr>
        <w:ind w:left="5040" w:hanging="360"/>
      </w:pPr>
      <w:rPr>
        <w:rFonts w:ascii="Symbol" w:hAnsi="Symbol" w:hint="default"/>
      </w:rPr>
    </w:lvl>
    <w:lvl w:ilvl="7" w:tplc="4502F202">
      <w:start w:val="1"/>
      <w:numFmt w:val="bullet"/>
      <w:lvlText w:val="o"/>
      <w:lvlJc w:val="left"/>
      <w:pPr>
        <w:ind w:left="5760" w:hanging="360"/>
      </w:pPr>
      <w:rPr>
        <w:rFonts w:ascii="Courier New" w:hAnsi="Courier New" w:hint="default"/>
      </w:rPr>
    </w:lvl>
    <w:lvl w:ilvl="8" w:tplc="FA9A6C98">
      <w:start w:val="1"/>
      <w:numFmt w:val="bullet"/>
      <w:lvlText w:val=""/>
      <w:lvlJc w:val="left"/>
      <w:pPr>
        <w:ind w:left="6480" w:hanging="360"/>
      </w:pPr>
      <w:rPr>
        <w:rFonts w:ascii="Wingdings" w:hAnsi="Wingdings" w:hint="default"/>
      </w:rPr>
    </w:lvl>
  </w:abstractNum>
  <w:abstractNum w:abstractNumId="24" w15:restartNumberingAfterBreak="0">
    <w:nsid w:val="41E79E1A"/>
    <w:multiLevelType w:val="hybridMultilevel"/>
    <w:tmpl w:val="FFFFFFFF"/>
    <w:lvl w:ilvl="0" w:tplc="17047B6C">
      <w:start w:val="1"/>
      <w:numFmt w:val="bullet"/>
      <w:lvlText w:val=""/>
      <w:lvlJc w:val="left"/>
      <w:pPr>
        <w:ind w:left="720" w:hanging="360"/>
      </w:pPr>
      <w:rPr>
        <w:rFonts w:ascii="Symbol" w:hAnsi="Symbol" w:hint="default"/>
      </w:rPr>
    </w:lvl>
    <w:lvl w:ilvl="1" w:tplc="4A54DE3A">
      <w:start w:val="1"/>
      <w:numFmt w:val="bullet"/>
      <w:lvlText w:val="o"/>
      <w:lvlJc w:val="left"/>
      <w:pPr>
        <w:ind w:left="1440" w:hanging="360"/>
      </w:pPr>
      <w:rPr>
        <w:rFonts w:ascii="Courier New" w:hAnsi="Courier New" w:hint="default"/>
      </w:rPr>
    </w:lvl>
    <w:lvl w:ilvl="2" w:tplc="18446CEE">
      <w:start w:val="1"/>
      <w:numFmt w:val="bullet"/>
      <w:lvlText w:val=""/>
      <w:lvlJc w:val="left"/>
      <w:pPr>
        <w:ind w:left="2160" w:hanging="360"/>
      </w:pPr>
      <w:rPr>
        <w:rFonts w:ascii="Wingdings" w:hAnsi="Wingdings" w:hint="default"/>
      </w:rPr>
    </w:lvl>
    <w:lvl w:ilvl="3" w:tplc="4B56AD4C">
      <w:start w:val="1"/>
      <w:numFmt w:val="bullet"/>
      <w:lvlText w:val=""/>
      <w:lvlJc w:val="left"/>
      <w:pPr>
        <w:ind w:left="2880" w:hanging="360"/>
      </w:pPr>
      <w:rPr>
        <w:rFonts w:ascii="Symbol" w:hAnsi="Symbol" w:hint="default"/>
      </w:rPr>
    </w:lvl>
    <w:lvl w:ilvl="4" w:tplc="D5E2CE18">
      <w:start w:val="1"/>
      <w:numFmt w:val="bullet"/>
      <w:lvlText w:val="o"/>
      <w:lvlJc w:val="left"/>
      <w:pPr>
        <w:ind w:left="3600" w:hanging="360"/>
      </w:pPr>
      <w:rPr>
        <w:rFonts w:ascii="Courier New" w:hAnsi="Courier New" w:hint="default"/>
      </w:rPr>
    </w:lvl>
    <w:lvl w:ilvl="5" w:tplc="27843FF2">
      <w:start w:val="1"/>
      <w:numFmt w:val="bullet"/>
      <w:lvlText w:val=""/>
      <w:lvlJc w:val="left"/>
      <w:pPr>
        <w:ind w:left="4320" w:hanging="360"/>
      </w:pPr>
      <w:rPr>
        <w:rFonts w:ascii="Wingdings" w:hAnsi="Wingdings" w:hint="default"/>
      </w:rPr>
    </w:lvl>
    <w:lvl w:ilvl="6" w:tplc="7D68758A">
      <w:start w:val="1"/>
      <w:numFmt w:val="bullet"/>
      <w:lvlText w:val=""/>
      <w:lvlJc w:val="left"/>
      <w:pPr>
        <w:ind w:left="5040" w:hanging="360"/>
      </w:pPr>
      <w:rPr>
        <w:rFonts w:ascii="Symbol" w:hAnsi="Symbol" w:hint="default"/>
      </w:rPr>
    </w:lvl>
    <w:lvl w:ilvl="7" w:tplc="D310C3C8">
      <w:start w:val="1"/>
      <w:numFmt w:val="bullet"/>
      <w:lvlText w:val="o"/>
      <w:lvlJc w:val="left"/>
      <w:pPr>
        <w:ind w:left="5760" w:hanging="360"/>
      </w:pPr>
      <w:rPr>
        <w:rFonts w:ascii="Courier New" w:hAnsi="Courier New" w:hint="default"/>
      </w:rPr>
    </w:lvl>
    <w:lvl w:ilvl="8" w:tplc="86003570">
      <w:start w:val="1"/>
      <w:numFmt w:val="bullet"/>
      <w:lvlText w:val=""/>
      <w:lvlJc w:val="left"/>
      <w:pPr>
        <w:ind w:left="6480" w:hanging="360"/>
      </w:pPr>
      <w:rPr>
        <w:rFonts w:ascii="Wingdings" w:hAnsi="Wingdings" w:hint="default"/>
      </w:rPr>
    </w:lvl>
  </w:abstractNum>
  <w:abstractNum w:abstractNumId="25" w15:restartNumberingAfterBreak="0">
    <w:nsid w:val="43D5798B"/>
    <w:multiLevelType w:val="hybridMultilevel"/>
    <w:tmpl w:val="FFFFFFFF"/>
    <w:lvl w:ilvl="0" w:tplc="F8FCA34C">
      <w:start w:val="1"/>
      <w:numFmt w:val="bullet"/>
      <w:lvlText w:val=""/>
      <w:lvlJc w:val="left"/>
      <w:pPr>
        <w:ind w:left="720" w:hanging="360"/>
      </w:pPr>
      <w:rPr>
        <w:rFonts w:ascii="Symbol" w:hAnsi="Symbol" w:hint="default"/>
      </w:rPr>
    </w:lvl>
    <w:lvl w:ilvl="1" w:tplc="44E8E956">
      <w:start w:val="1"/>
      <w:numFmt w:val="bullet"/>
      <w:lvlText w:val="o"/>
      <w:lvlJc w:val="left"/>
      <w:pPr>
        <w:ind w:left="1440" w:hanging="360"/>
      </w:pPr>
      <w:rPr>
        <w:rFonts w:ascii="Courier New" w:hAnsi="Courier New" w:hint="default"/>
      </w:rPr>
    </w:lvl>
    <w:lvl w:ilvl="2" w:tplc="35E2B058">
      <w:start w:val="1"/>
      <w:numFmt w:val="bullet"/>
      <w:lvlText w:val=""/>
      <w:lvlJc w:val="left"/>
      <w:pPr>
        <w:ind w:left="2160" w:hanging="360"/>
      </w:pPr>
      <w:rPr>
        <w:rFonts w:ascii="Wingdings" w:hAnsi="Wingdings" w:hint="default"/>
      </w:rPr>
    </w:lvl>
    <w:lvl w:ilvl="3" w:tplc="97EE0222">
      <w:start w:val="1"/>
      <w:numFmt w:val="bullet"/>
      <w:lvlText w:val=""/>
      <w:lvlJc w:val="left"/>
      <w:pPr>
        <w:ind w:left="2880" w:hanging="360"/>
      </w:pPr>
      <w:rPr>
        <w:rFonts w:ascii="Symbol" w:hAnsi="Symbol" w:hint="default"/>
      </w:rPr>
    </w:lvl>
    <w:lvl w:ilvl="4" w:tplc="42BEC6BA">
      <w:start w:val="1"/>
      <w:numFmt w:val="bullet"/>
      <w:lvlText w:val="o"/>
      <w:lvlJc w:val="left"/>
      <w:pPr>
        <w:ind w:left="3600" w:hanging="360"/>
      </w:pPr>
      <w:rPr>
        <w:rFonts w:ascii="Courier New" w:hAnsi="Courier New" w:hint="default"/>
      </w:rPr>
    </w:lvl>
    <w:lvl w:ilvl="5" w:tplc="4A506398">
      <w:start w:val="1"/>
      <w:numFmt w:val="bullet"/>
      <w:lvlText w:val=""/>
      <w:lvlJc w:val="left"/>
      <w:pPr>
        <w:ind w:left="4320" w:hanging="360"/>
      </w:pPr>
      <w:rPr>
        <w:rFonts w:ascii="Wingdings" w:hAnsi="Wingdings" w:hint="default"/>
      </w:rPr>
    </w:lvl>
    <w:lvl w:ilvl="6" w:tplc="47A60F28">
      <w:start w:val="1"/>
      <w:numFmt w:val="bullet"/>
      <w:lvlText w:val=""/>
      <w:lvlJc w:val="left"/>
      <w:pPr>
        <w:ind w:left="5040" w:hanging="360"/>
      </w:pPr>
      <w:rPr>
        <w:rFonts w:ascii="Symbol" w:hAnsi="Symbol" w:hint="default"/>
      </w:rPr>
    </w:lvl>
    <w:lvl w:ilvl="7" w:tplc="C3D43F6E">
      <w:start w:val="1"/>
      <w:numFmt w:val="bullet"/>
      <w:lvlText w:val="o"/>
      <w:lvlJc w:val="left"/>
      <w:pPr>
        <w:ind w:left="5760" w:hanging="360"/>
      </w:pPr>
      <w:rPr>
        <w:rFonts w:ascii="Courier New" w:hAnsi="Courier New" w:hint="default"/>
      </w:rPr>
    </w:lvl>
    <w:lvl w:ilvl="8" w:tplc="E496EA0A">
      <w:start w:val="1"/>
      <w:numFmt w:val="bullet"/>
      <w:lvlText w:val=""/>
      <w:lvlJc w:val="left"/>
      <w:pPr>
        <w:ind w:left="6480" w:hanging="360"/>
      </w:pPr>
      <w:rPr>
        <w:rFonts w:ascii="Wingdings" w:hAnsi="Wingdings" w:hint="default"/>
      </w:rPr>
    </w:lvl>
  </w:abstractNum>
  <w:abstractNum w:abstractNumId="26" w15:restartNumberingAfterBreak="0">
    <w:nsid w:val="46ADE8EB"/>
    <w:multiLevelType w:val="hybridMultilevel"/>
    <w:tmpl w:val="FFFFFFFF"/>
    <w:lvl w:ilvl="0" w:tplc="9AD0C85A">
      <w:start w:val="1"/>
      <w:numFmt w:val="bullet"/>
      <w:lvlText w:val=""/>
      <w:lvlJc w:val="left"/>
      <w:pPr>
        <w:ind w:left="720" w:hanging="360"/>
      </w:pPr>
      <w:rPr>
        <w:rFonts w:ascii="Symbol" w:hAnsi="Symbol" w:hint="default"/>
      </w:rPr>
    </w:lvl>
    <w:lvl w:ilvl="1" w:tplc="C95C83D6">
      <w:start w:val="1"/>
      <w:numFmt w:val="bullet"/>
      <w:lvlText w:val="o"/>
      <w:lvlJc w:val="left"/>
      <w:pPr>
        <w:ind w:left="1440" w:hanging="360"/>
      </w:pPr>
      <w:rPr>
        <w:rFonts w:ascii="Courier New" w:hAnsi="Courier New" w:hint="default"/>
      </w:rPr>
    </w:lvl>
    <w:lvl w:ilvl="2" w:tplc="3252DCEC">
      <w:start w:val="1"/>
      <w:numFmt w:val="bullet"/>
      <w:lvlText w:val=""/>
      <w:lvlJc w:val="left"/>
      <w:pPr>
        <w:ind w:left="2160" w:hanging="360"/>
      </w:pPr>
      <w:rPr>
        <w:rFonts w:ascii="Wingdings" w:hAnsi="Wingdings" w:hint="default"/>
      </w:rPr>
    </w:lvl>
    <w:lvl w:ilvl="3" w:tplc="F90838EC">
      <w:start w:val="1"/>
      <w:numFmt w:val="bullet"/>
      <w:lvlText w:val=""/>
      <w:lvlJc w:val="left"/>
      <w:pPr>
        <w:ind w:left="2880" w:hanging="360"/>
      </w:pPr>
      <w:rPr>
        <w:rFonts w:ascii="Symbol" w:hAnsi="Symbol" w:hint="default"/>
      </w:rPr>
    </w:lvl>
    <w:lvl w:ilvl="4" w:tplc="04FEEB72">
      <w:start w:val="1"/>
      <w:numFmt w:val="bullet"/>
      <w:lvlText w:val="o"/>
      <w:lvlJc w:val="left"/>
      <w:pPr>
        <w:ind w:left="3600" w:hanging="360"/>
      </w:pPr>
      <w:rPr>
        <w:rFonts w:ascii="Courier New" w:hAnsi="Courier New" w:hint="default"/>
      </w:rPr>
    </w:lvl>
    <w:lvl w:ilvl="5" w:tplc="0E8EBADE">
      <w:start w:val="1"/>
      <w:numFmt w:val="bullet"/>
      <w:lvlText w:val=""/>
      <w:lvlJc w:val="left"/>
      <w:pPr>
        <w:ind w:left="4320" w:hanging="360"/>
      </w:pPr>
      <w:rPr>
        <w:rFonts w:ascii="Wingdings" w:hAnsi="Wingdings" w:hint="default"/>
      </w:rPr>
    </w:lvl>
    <w:lvl w:ilvl="6" w:tplc="8F42719C">
      <w:start w:val="1"/>
      <w:numFmt w:val="bullet"/>
      <w:lvlText w:val=""/>
      <w:lvlJc w:val="left"/>
      <w:pPr>
        <w:ind w:left="5040" w:hanging="360"/>
      </w:pPr>
      <w:rPr>
        <w:rFonts w:ascii="Symbol" w:hAnsi="Symbol" w:hint="default"/>
      </w:rPr>
    </w:lvl>
    <w:lvl w:ilvl="7" w:tplc="DB5AB53C">
      <w:start w:val="1"/>
      <w:numFmt w:val="bullet"/>
      <w:lvlText w:val="o"/>
      <w:lvlJc w:val="left"/>
      <w:pPr>
        <w:ind w:left="5760" w:hanging="360"/>
      </w:pPr>
      <w:rPr>
        <w:rFonts w:ascii="Courier New" w:hAnsi="Courier New" w:hint="default"/>
      </w:rPr>
    </w:lvl>
    <w:lvl w:ilvl="8" w:tplc="4DE8576C">
      <w:start w:val="1"/>
      <w:numFmt w:val="bullet"/>
      <w:lvlText w:val=""/>
      <w:lvlJc w:val="left"/>
      <w:pPr>
        <w:ind w:left="6480" w:hanging="360"/>
      </w:pPr>
      <w:rPr>
        <w:rFonts w:ascii="Wingdings" w:hAnsi="Wingdings" w:hint="default"/>
      </w:rPr>
    </w:lvl>
  </w:abstractNum>
  <w:abstractNum w:abstractNumId="27" w15:restartNumberingAfterBreak="0">
    <w:nsid w:val="47C03030"/>
    <w:multiLevelType w:val="hybridMultilevel"/>
    <w:tmpl w:val="FFFFFFFF"/>
    <w:lvl w:ilvl="0" w:tplc="8416C21C">
      <w:start w:val="1"/>
      <w:numFmt w:val="bullet"/>
      <w:lvlText w:val=""/>
      <w:lvlJc w:val="left"/>
      <w:pPr>
        <w:ind w:left="720" w:hanging="360"/>
      </w:pPr>
      <w:rPr>
        <w:rFonts w:ascii="Symbol" w:hAnsi="Symbol" w:hint="default"/>
      </w:rPr>
    </w:lvl>
    <w:lvl w:ilvl="1" w:tplc="629EA704">
      <w:start w:val="1"/>
      <w:numFmt w:val="bullet"/>
      <w:lvlText w:val="o"/>
      <w:lvlJc w:val="left"/>
      <w:pPr>
        <w:ind w:left="1440" w:hanging="360"/>
      </w:pPr>
      <w:rPr>
        <w:rFonts w:ascii="Courier New" w:hAnsi="Courier New" w:hint="default"/>
      </w:rPr>
    </w:lvl>
    <w:lvl w:ilvl="2" w:tplc="E62A95D6">
      <w:start w:val="1"/>
      <w:numFmt w:val="bullet"/>
      <w:lvlText w:val=""/>
      <w:lvlJc w:val="left"/>
      <w:pPr>
        <w:ind w:left="2160" w:hanging="360"/>
      </w:pPr>
      <w:rPr>
        <w:rFonts w:ascii="Wingdings" w:hAnsi="Wingdings" w:hint="default"/>
      </w:rPr>
    </w:lvl>
    <w:lvl w:ilvl="3" w:tplc="AA4C9BA2">
      <w:start w:val="1"/>
      <w:numFmt w:val="bullet"/>
      <w:lvlText w:val=""/>
      <w:lvlJc w:val="left"/>
      <w:pPr>
        <w:ind w:left="2880" w:hanging="360"/>
      </w:pPr>
      <w:rPr>
        <w:rFonts w:ascii="Symbol" w:hAnsi="Symbol" w:hint="default"/>
      </w:rPr>
    </w:lvl>
    <w:lvl w:ilvl="4" w:tplc="41CA77DE">
      <w:start w:val="1"/>
      <w:numFmt w:val="bullet"/>
      <w:lvlText w:val="o"/>
      <w:lvlJc w:val="left"/>
      <w:pPr>
        <w:ind w:left="3600" w:hanging="360"/>
      </w:pPr>
      <w:rPr>
        <w:rFonts w:ascii="Courier New" w:hAnsi="Courier New" w:hint="default"/>
      </w:rPr>
    </w:lvl>
    <w:lvl w:ilvl="5" w:tplc="F190DB02">
      <w:start w:val="1"/>
      <w:numFmt w:val="bullet"/>
      <w:lvlText w:val=""/>
      <w:lvlJc w:val="left"/>
      <w:pPr>
        <w:ind w:left="4320" w:hanging="360"/>
      </w:pPr>
      <w:rPr>
        <w:rFonts w:ascii="Wingdings" w:hAnsi="Wingdings" w:hint="default"/>
      </w:rPr>
    </w:lvl>
    <w:lvl w:ilvl="6" w:tplc="92E4B174">
      <w:start w:val="1"/>
      <w:numFmt w:val="bullet"/>
      <w:lvlText w:val=""/>
      <w:lvlJc w:val="left"/>
      <w:pPr>
        <w:ind w:left="5040" w:hanging="360"/>
      </w:pPr>
      <w:rPr>
        <w:rFonts w:ascii="Symbol" w:hAnsi="Symbol" w:hint="default"/>
      </w:rPr>
    </w:lvl>
    <w:lvl w:ilvl="7" w:tplc="5EC2AD72">
      <w:start w:val="1"/>
      <w:numFmt w:val="bullet"/>
      <w:lvlText w:val="o"/>
      <w:lvlJc w:val="left"/>
      <w:pPr>
        <w:ind w:left="5760" w:hanging="360"/>
      </w:pPr>
      <w:rPr>
        <w:rFonts w:ascii="Courier New" w:hAnsi="Courier New" w:hint="default"/>
      </w:rPr>
    </w:lvl>
    <w:lvl w:ilvl="8" w:tplc="7FFEA0A8">
      <w:start w:val="1"/>
      <w:numFmt w:val="bullet"/>
      <w:lvlText w:val=""/>
      <w:lvlJc w:val="left"/>
      <w:pPr>
        <w:ind w:left="6480" w:hanging="360"/>
      </w:pPr>
      <w:rPr>
        <w:rFonts w:ascii="Wingdings" w:hAnsi="Wingdings" w:hint="default"/>
      </w:rPr>
    </w:lvl>
  </w:abstractNum>
  <w:abstractNum w:abstractNumId="28" w15:restartNumberingAfterBreak="0">
    <w:nsid w:val="4B4F272F"/>
    <w:multiLevelType w:val="hybridMultilevel"/>
    <w:tmpl w:val="FFFFFFFF"/>
    <w:lvl w:ilvl="0" w:tplc="00F03F2E">
      <w:start w:val="1"/>
      <w:numFmt w:val="bullet"/>
      <w:lvlText w:val=""/>
      <w:lvlJc w:val="left"/>
      <w:pPr>
        <w:ind w:left="720" w:hanging="360"/>
      </w:pPr>
      <w:rPr>
        <w:rFonts w:ascii="Symbol" w:hAnsi="Symbol" w:hint="default"/>
      </w:rPr>
    </w:lvl>
    <w:lvl w:ilvl="1" w:tplc="4B1A882E">
      <w:start w:val="1"/>
      <w:numFmt w:val="bullet"/>
      <w:lvlText w:val="o"/>
      <w:lvlJc w:val="left"/>
      <w:pPr>
        <w:ind w:left="1440" w:hanging="360"/>
      </w:pPr>
      <w:rPr>
        <w:rFonts w:ascii="Courier New" w:hAnsi="Courier New" w:hint="default"/>
      </w:rPr>
    </w:lvl>
    <w:lvl w:ilvl="2" w:tplc="E1841B6E">
      <w:start w:val="1"/>
      <w:numFmt w:val="bullet"/>
      <w:lvlText w:val=""/>
      <w:lvlJc w:val="left"/>
      <w:pPr>
        <w:ind w:left="2160" w:hanging="360"/>
      </w:pPr>
      <w:rPr>
        <w:rFonts w:ascii="Wingdings" w:hAnsi="Wingdings" w:hint="default"/>
      </w:rPr>
    </w:lvl>
    <w:lvl w:ilvl="3" w:tplc="B0645F74">
      <w:start w:val="1"/>
      <w:numFmt w:val="bullet"/>
      <w:lvlText w:val=""/>
      <w:lvlJc w:val="left"/>
      <w:pPr>
        <w:ind w:left="2880" w:hanging="360"/>
      </w:pPr>
      <w:rPr>
        <w:rFonts w:ascii="Symbol" w:hAnsi="Symbol" w:hint="default"/>
      </w:rPr>
    </w:lvl>
    <w:lvl w:ilvl="4" w:tplc="7444B012">
      <w:start w:val="1"/>
      <w:numFmt w:val="bullet"/>
      <w:lvlText w:val="o"/>
      <w:lvlJc w:val="left"/>
      <w:pPr>
        <w:ind w:left="3600" w:hanging="360"/>
      </w:pPr>
      <w:rPr>
        <w:rFonts w:ascii="Courier New" w:hAnsi="Courier New" w:hint="default"/>
      </w:rPr>
    </w:lvl>
    <w:lvl w:ilvl="5" w:tplc="169E0F38">
      <w:start w:val="1"/>
      <w:numFmt w:val="bullet"/>
      <w:lvlText w:val=""/>
      <w:lvlJc w:val="left"/>
      <w:pPr>
        <w:ind w:left="4320" w:hanging="360"/>
      </w:pPr>
      <w:rPr>
        <w:rFonts w:ascii="Wingdings" w:hAnsi="Wingdings" w:hint="default"/>
      </w:rPr>
    </w:lvl>
    <w:lvl w:ilvl="6" w:tplc="48043C44">
      <w:start w:val="1"/>
      <w:numFmt w:val="bullet"/>
      <w:lvlText w:val=""/>
      <w:lvlJc w:val="left"/>
      <w:pPr>
        <w:ind w:left="5040" w:hanging="360"/>
      </w:pPr>
      <w:rPr>
        <w:rFonts w:ascii="Symbol" w:hAnsi="Symbol" w:hint="default"/>
      </w:rPr>
    </w:lvl>
    <w:lvl w:ilvl="7" w:tplc="5B7CFC32">
      <w:start w:val="1"/>
      <w:numFmt w:val="bullet"/>
      <w:lvlText w:val="o"/>
      <w:lvlJc w:val="left"/>
      <w:pPr>
        <w:ind w:left="5760" w:hanging="360"/>
      </w:pPr>
      <w:rPr>
        <w:rFonts w:ascii="Courier New" w:hAnsi="Courier New" w:hint="default"/>
      </w:rPr>
    </w:lvl>
    <w:lvl w:ilvl="8" w:tplc="BA2E2826">
      <w:start w:val="1"/>
      <w:numFmt w:val="bullet"/>
      <w:lvlText w:val=""/>
      <w:lvlJc w:val="left"/>
      <w:pPr>
        <w:ind w:left="6480" w:hanging="360"/>
      </w:pPr>
      <w:rPr>
        <w:rFonts w:ascii="Wingdings" w:hAnsi="Wingdings" w:hint="default"/>
      </w:rPr>
    </w:lvl>
  </w:abstractNum>
  <w:abstractNum w:abstractNumId="29" w15:restartNumberingAfterBreak="0">
    <w:nsid w:val="4CED4283"/>
    <w:multiLevelType w:val="hybridMultilevel"/>
    <w:tmpl w:val="FFFFFFFF"/>
    <w:lvl w:ilvl="0" w:tplc="B5AE6314">
      <w:start w:val="1"/>
      <w:numFmt w:val="decimal"/>
      <w:lvlText w:val="%1."/>
      <w:lvlJc w:val="left"/>
      <w:pPr>
        <w:ind w:left="720" w:hanging="360"/>
      </w:pPr>
    </w:lvl>
    <w:lvl w:ilvl="1" w:tplc="84F66FE2">
      <w:start w:val="1"/>
      <w:numFmt w:val="lowerLetter"/>
      <w:lvlText w:val="%2."/>
      <w:lvlJc w:val="left"/>
      <w:pPr>
        <w:ind w:left="1440" w:hanging="360"/>
      </w:pPr>
    </w:lvl>
    <w:lvl w:ilvl="2" w:tplc="95649832">
      <w:start w:val="1"/>
      <w:numFmt w:val="lowerRoman"/>
      <w:lvlText w:val="%3."/>
      <w:lvlJc w:val="right"/>
      <w:pPr>
        <w:ind w:left="2160" w:hanging="180"/>
      </w:pPr>
    </w:lvl>
    <w:lvl w:ilvl="3" w:tplc="2DFA4CCA">
      <w:start w:val="1"/>
      <w:numFmt w:val="decimal"/>
      <w:lvlText w:val="%4."/>
      <w:lvlJc w:val="left"/>
      <w:pPr>
        <w:ind w:left="2880" w:hanging="360"/>
      </w:pPr>
    </w:lvl>
    <w:lvl w:ilvl="4" w:tplc="7AFC7B4A">
      <w:start w:val="1"/>
      <w:numFmt w:val="lowerLetter"/>
      <w:lvlText w:val="%5."/>
      <w:lvlJc w:val="left"/>
      <w:pPr>
        <w:ind w:left="3600" w:hanging="360"/>
      </w:pPr>
    </w:lvl>
    <w:lvl w:ilvl="5" w:tplc="2D103924">
      <w:start w:val="1"/>
      <w:numFmt w:val="lowerRoman"/>
      <w:lvlText w:val="%6."/>
      <w:lvlJc w:val="right"/>
      <w:pPr>
        <w:ind w:left="4320" w:hanging="180"/>
      </w:pPr>
    </w:lvl>
    <w:lvl w:ilvl="6" w:tplc="769238D0">
      <w:start w:val="1"/>
      <w:numFmt w:val="decimal"/>
      <w:lvlText w:val="%7."/>
      <w:lvlJc w:val="left"/>
      <w:pPr>
        <w:ind w:left="5040" w:hanging="360"/>
      </w:pPr>
    </w:lvl>
    <w:lvl w:ilvl="7" w:tplc="DA3A7D94">
      <w:start w:val="1"/>
      <w:numFmt w:val="lowerLetter"/>
      <w:lvlText w:val="%8."/>
      <w:lvlJc w:val="left"/>
      <w:pPr>
        <w:ind w:left="5760" w:hanging="360"/>
      </w:pPr>
    </w:lvl>
    <w:lvl w:ilvl="8" w:tplc="1BEE0364">
      <w:start w:val="1"/>
      <w:numFmt w:val="lowerRoman"/>
      <w:lvlText w:val="%9."/>
      <w:lvlJc w:val="right"/>
      <w:pPr>
        <w:ind w:left="6480" w:hanging="180"/>
      </w:pPr>
    </w:lvl>
  </w:abstractNum>
  <w:abstractNum w:abstractNumId="30" w15:restartNumberingAfterBreak="0">
    <w:nsid w:val="4E3CFA42"/>
    <w:multiLevelType w:val="hybridMultilevel"/>
    <w:tmpl w:val="FFFFFFFF"/>
    <w:lvl w:ilvl="0" w:tplc="5B66CCDC">
      <w:start w:val="1"/>
      <w:numFmt w:val="bullet"/>
      <w:lvlText w:val=""/>
      <w:lvlJc w:val="left"/>
      <w:pPr>
        <w:ind w:left="720" w:hanging="360"/>
      </w:pPr>
      <w:rPr>
        <w:rFonts w:ascii="Symbol" w:hAnsi="Symbol" w:hint="default"/>
      </w:rPr>
    </w:lvl>
    <w:lvl w:ilvl="1" w:tplc="BF2ECB98">
      <w:start w:val="1"/>
      <w:numFmt w:val="bullet"/>
      <w:lvlText w:val="o"/>
      <w:lvlJc w:val="left"/>
      <w:pPr>
        <w:ind w:left="1440" w:hanging="360"/>
      </w:pPr>
      <w:rPr>
        <w:rFonts w:ascii="Courier New" w:hAnsi="Courier New" w:hint="default"/>
      </w:rPr>
    </w:lvl>
    <w:lvl w:ilvl="2" w:tplc="FC8C45CA">
      <w:start w:val="1"/>
      <w:numFmt w:val="bullet"/>
      <w:lvlText w:val=""/>
      <w:lvlJc w:val="left"/>
      <w:pPr>
        <w:ind w:left="2160" w:hanging="360"/>
      </w:pPr>
      <w:rPr>
        <w:rFonts w:ascii="Wingdings" w:hAnsi="Wingdings" w:hint="default"/>
      </w:rPr>
    </w:lvl>
    <w:lvl w:ilvl="3" w:tplc="CFC8CC8A">
      <w:start w:val="1"/>
      <w:numFmt w:val="bullet"/>
      <w:lvlText w:val=""/>
      <w:lvlJc w:val="left"/>
      <w:pPr>
        <w:ind w:left="2880" w:hanging="360"/>
      </w:pPr>
      <w:rPr>
        <w:rFonts w:ascii="Symbol" w:hAnsi="Symbol" w:hint="default"/>
      </w:rPr>
    </w:lvl>
    <w:lvl w:ilvl="4" w:tplc="4BF45C78">
      <w:start w:val="1"/>
      <w:numFmt w:val="bullet"/>
      <w:lvlText w:val="o"/>
      <w:lvlJc w:val="left"/>
      <w:pPr>
        <w:ind w:left="3600" w:hanging="360"/>
      </w:pPr>
      <w:rPr>
        <w:rFonts w:ascii="Courier New" w:hAnsi="Courier New" w:hint="default"/>
      </w:rPr>
    </w:lvl>
    <w:lvl w:ilvl="5" w:tplc="C90EB330">
      <w:start w:val="1"/>
      <w:numFmt w:val="bullet"/>
      <w:lvlText w:val=""/>
      <w:lvlJc w:val="left"/>
      <w:pPr>
        <w:ind w:left="4320" w:hanging="360"/>
      </w:pPr>
      <w:rPr>
        <w:rFonts w:ascii="Wingdings" w:hAnsi="Wingdings" w:hint="default"/>
      </w:rPr>
    </w:lvl>
    <w:lvl w:ilvl="6" w:tplc="CABAC910">
      <w:start w:val="1"/>
      <w:numFmt w:val="bullet"/>
      <w:lvlText w:val=""/>
      <w:lvlJc w:val="left"/>
      <w:pPr>
        <w:ind w:left="5040" w:hanging="360"/>
      </w:pPr>
      <w:rPr>
        <w:rFonts w:ascii="Symbol" w:hAnsi="Symbol" w:hint="default"/>
      </w:rPr>
    </w:lvl>
    <w:lvl w:ilvl="7" w:tplc="DD4C3F8E">
      <w:start w:val="1"/>
      <w:numFmt w:val="bullet"/>
      <w:lvlText w:val="o"/>
      <w:lvlJc w:val="left"/>
      <w:pPr>
        <w:ind w:left="5760" w:hanging="360"/>
      </w:pPr>
      <w:rPr>
        <w:rFonts w:ascii="Courier New" w:hAnsi="Courier New" w:hint="default"/>
      </w:rPr>
    </w:lvl>
    <w:lvl w:ilvl="8" w:tplc="9E8C1320">
      <w:start w:val="1"/>
      <w:numFmt w:val="bullet"/>
      <w:lvlText w:val=""/>
      <w:lvlJc w:val="left"/>
      <w:pPr>
        <w:ind w:left="6480" w:hanging="360"/>
      </w:pPr>
      <w:rPr>
        <w:rFonts w:ascii="Wingdings" w:hAnsi="Wingdings" w:hint="default"/>
      </w:rPr>
    </w:lvl>
  </w:abstractNum>
  <w:abstractNum w:abstractNumId="31" w15:restartNumberingAfterBreak="0">
    <w:nsid w:val="4EA40DD5"/>
    <w:multiLevelType w:val="hybridMultilevel"/>
    <w:tmpl w:val="FFFFFFFF"/>
    <w:lvl w:ilvl="0" w:tplc="2F24FEAE">
      <w:start w:val="1"/>
      <w:numFmt w:val="bullet"/>
      <w:lvlText w:val=""/>
      <w:lvlJc w:val="left"/>
      <w:pPr>
        <w:ind w:left="720" w:hanging="360"/>
      </w:pPr>
      <w:rPr>
        <w:rFonts w:ascii="Symbol" w:hAnsi="Symbol" w:hint="default"/>
      </w:rPr>
    </w:lvl>
    <w:lvl w:ilvl="1" w:tplc="11485FC4">
      <w:start w:val="1"/>
      <w:numFmt w:val="bullet"/>
      <w:lvlText w:val="o"/>
      <w:lvlJc w:val="left"/>
      <w:pPr>
        <w:ind w:left="1440" w:hanging="360"/>
      </w:pPr>
      <w:rPr>
        <w:rFonts w:ascii="Courier New" w:hAnsi="Courier New" w:hint="default"/>
      </w:rPr>
    </w:lvl>
    <w:lvl w:ilvl="2" w:tplc="43F2E9AA">
      <w:start w:val="1"/>
      <w:numFmt w:val="bullet"/>
      <w:lvlText w:val=""/>
      <w:lvlJc w:val="left"/>
      <w:pPr>
        <w:ind w:left="2160" w:hanging="360"/>
      </w:pPr>
      <w:rPr>
        <w:rFonts w:ascii="Wingdings" w:hAnsi="Wingdings" w:hint="default"/>
      </w:rPr>
    </w:lvl>
    <w:lvl w:ilvl="3" w:tplc="C9BA8B54">
      <w:start w:val="1"/>
      <w:numFmt w:val="bullet"/>
      <w:lvlText w:val=""/>
      <w:lvlJc w:val="left"/>
      <w:pPr>
        <w:ind w:left="2880" w:hanging="360"/>
      </w:pPr>
      <w:rPr>
        <w:rFonts w:ascii="Symbol" w:hAnsi="Symbol" w:hint="default"/>
      </w:rPr>
    </w:lvl>
    <w:lvl w:ilvl="4" w:tplc="C1C42D3E">
      <w:start w:val="1"/>
      <w:numFmt w:val="bullet"/>
      <w:lvlText w:val="o"/>
      <w:lvlJc w:val="left"/>
      <w:pPr>
        <w:ind w:left="3600" w:hanging="360"/>
      </w:pPr>
      <w:rPr>
        <w:rFonts w:ascii="Courier New" w:hAnsi="Courier New" w:hint="default"/>
      </w:rPr>
    </w:lvl>
    <w:lvl w:ilvl="5" w:tplc="12CA1D9E">
      <w:start w:val="1"/>
      <w:numFmt w:val="bullet"/>
      <w:lvlText w:val=""/>
      <w:lvlJc w:val="left"/>
      <w:pPr>
        <w:ind w:left="4320" w:hanging="360"/>
      </w:pPr>
      <w:rPr>
        <w:rFonts w:ascii="Wingdings" w:hAnsi="Wingdings" w:hint="default"/>
      </w:rPr>
    </w:lvl>
    <w:lvl w:ilvl="6" w:tplc="ACB8BD48">
      <w:start w:val="1"/>
      <w:numFmt w:val="bullet"/>
      <w:lvlText w:val=""/>
      <w:lvlJc w:val="left"/>
      <w:pPr>
        <w:ind w:left="5040" w:hanging="360"/>
      </w:pPr>
      <w:rPr>
        <w:rFonts w:ascii="Symbol" w:hAnsi="Symbol" w:hint="default"/>
      </w:rPr>
    </w:lvl>
    <w:lvl w:ilvl="7" w:tplc="EA6838A0">
      <w:start w:val="1"/>
      <w:numFmt w:val="bullet"/>
      <w:lvlText w:val="o"/>
      <w:lvlJc w:val="left"/>
      <w:pPr>
        <w:ind w:left="5760" w:hanging="360"/>
      </w:pPr>
      <w:rPr>
        <w:rFonts w:ascii="Courier New" w:hAnsi="Courier New" w:hint="default"/>
      </w:rPr>
    </w:lvl>
    <w:lvl w:ilvl="8" w:tplc="AF7A5AC6">
      <w:start w:val="1"/>
      <w:numFmt w:val="bullet"/>
      <w:lvlText w:val=""/>
      <w:lvlJc w:val="left"/>
      <w:pPr>
        <w:ind w:left="6480" w:hanging="360"/>
      </w:pPr>
      <w:rPr>
        <w:rFonts w:ascii="Wingdings" w:hAnsi="Wingdings" w:hint="default"/>
      </w:rPr>
    </w:lvl>
  </w:abstractNum>
  <w:abstractNum w:abstractNumId="32" w15:restartNumberingAfterBreak="0">
    <w:nsid w:val="5173ABD6"/>
    <w:multiLevelType w:val="hybridMultilevel"/>
    <w:tmpl w:val="FFFFFFFF"/>
    <w:lvl w:ilvl="0" w:tplc="5ED811DA">
      <w:start w:val="1"/>
      <w:numFmt w:val="bullet"/>
      <w:lvlText w:val=""/>
      <w:lvlJc w:val="left"/>
      <w:pPr>
        <w:ind w:left="720" w:hanging="360"/>
      </w:pPr>
      <w:rPr>
        <w:rFonts w:ascii="Symbol" w:hAnsi="Symbol" w:hint="default"/>
      </w:rPr>
    </w:lvl>
    <w:lvl w:ilvl="1" w:tplc="2398E92C">
      <w:start w:val="1"/>
      <w:numFmt w:val="bullet"/>
      <w:lvlText w:val="o"/>
      <w:lvlJc w:val="left"/>
      <w:pPr>
        <w:ind w:left="1440" w:hanging="360"/>
      </w:pPr>
      <w:rPr>
        <w:rFonts w:ascii="Courier New" w:hAnsi="Courier New" w:hint="default"/>
      </w:rPr>
    </w:lvl>
    <w:lvl w:ilvl="2" w:tplc="01D4650A">
      <w:start w:val="1"/>
      <w:numFmt w:val="bullet"/>
      <w:lvlText w:val=""/>
      <w:lvlJc w:val="left"/>
      <w:pPr>
        <w:ind w:left="2160" w:hanging="360"/>
      </w:pPr>
      <w:rPr>
        <w:rFonts w:ascii="Wingdings" w:hAnsi="Wingdings" w:hint="default"/>
      </w:rPr>
    </w:lvl>
    <w:lvl w:ilvl="3" w:tplc="ACB2AAEC">
      <w:start w:val="1"/>
      <w:numFmt w:val="bullet"/>
      <w:lvlText w:val=""/>
      <w:lvlJc w:val="left"/>
      <w:pPr>
        <w:ind w:left="2880" w:hanging="360"/>
      </w:pPr>
      <w:rPr>
        <w:rFonts w:ascii="Symbol" w:hAnsi="Symbol" w:hint="default"/>
      </w:rPr>
    </w:lvl>
    <w:lvl w:ilvl="4" w:tplc="A4F62586">
      <w:start w:val="1"/>
      <w:numFmt w:val="bullet"/>
      <w:lvlText w:val="o"/>
      <w:lvlJc w:val="left"/>
      <w:pPr>
        <w:ind w:left="3600" w:hanging="360"/>
      </w:pPr>
      <w:rPr>
        <w:rFonts w:ascii="Courier New" w:hAnsi="Courier New" w:hint="default"/>
      </w:rPr>
    </w:lvl>
    <w:lvl w:ilvl="5" w:tplc="E3CA67BC">
      <w:start w:val="1"/>
      <w:numFmt w:val="bullet"/>
      <w:lvlText w:val=""/>
      <w:lvlJc w:val="left"/>
      <w:pPr>
        <w:ind w:left="4320" w:hanging="360"/>
      </w:pPr>
      <w:rPr>
        <w:rFonts w:ascii="Wingdings" w:hAnsi="Wingdings" w:hint="default"/>
      </w:rPr>
    </w:lvl>
    <w:lvl w:ilvl="6" w:tplc="F5EAB86A">
      <w:start w:val="1"/>
      <w:numFmt w:val="bullet"/>
      <w:lvlText w:val=""/>
      <w:lvlJc w:val="left"/>
      <w:pPr>
        <w:ind w:left="5040" w:hanging="360"/>
      </w:pPr>
      <w:rPr>
        <w:rFonts w:ascii="Symbol" w:hAnsi="Symbol" w:hint="default"/>
      </w:rPr>
    </w:lvl>
    <w:lvl w:ilvl="7" w:tplc="430E0254">
      <w:start w:val="1"/>
      <w:numFmt w:val="bullet"/>
      <w:lvlText w:val="o"/>
      <w:lvlJc w:val="left"/>
      <w:pPr>
        <w:ind w:left="5760" w:hanging="360"/>
      </w:pPr>
      <w:rPr>
        <w:rFonts w:ascii="Courier New" w:hAnsi="Courier New" w:hint="default"/>
      </w:rPr>
    </w:lvl>
    <w:lvl w:ilvl="8" w:tplc="B5866F0A">
      <w:start w:val="1"/>
      <w:numFmt w:val="bullet"/>
      <w:lvlText w:val=""/>
      <w:lvlJc w:val="left"/>
      <w:pPr>
        <w:ind w:left="6480" w:hanging="360"/>
      </w:pPr>
      <w:rPr>
        <w:rFonts w:ascii="Wingdings" w:hAnsi="Wingdings" w:hint="default"/>
      </w:rPr>
    </w:lvl>
  </w:abstractNum>
  <w:abstractNum w:abstractNumId="33" w15:restartNumberingAfterBreak="0">
    <w:nsid w:val="5232B42C"/>
    <w:multiLevelType w:val="hybridMultilevel"/>
    <w:tmpl w:val="FFFFFFFF"/>
    <w:lvl w:ilvl="0" w:tplc="DCB46776">
      <w:start w:val="1"/>
      <w:numFmt w:val="bullet"/>
      <w:lvlText w:val=""/>
      <w:lvlJc w:val="left"/>
      <w:pPr>
        <w:ind w:left="720" w:hanging="360"/>
      </w:pPr>
      <w:rPr>
        <w:rFonts w:ascii="Symbol" w:hAnsi="Symbol" w:hint="default"/>
      </w:rPr>
    </w:lvl>
    <w:lvl w:ilvl="1" w:tplc="788ABF20">
      <w:start w:val="1"/>
      <w:numFmt w:val="bullet"/>
      <w:lvlText w:val="o"/>
      <w:lvlJc w:val="left"/>
      <w:pPr>
        <w:ind w:left="1440" w:hanging="360"/>
      </w:pPr>
      <w:rPr>
        <w:rFonts w:ascii="Courier New" w:hAnsi="Courier New" w:hint="default"/>
      </w:rPr>
    </w:lvl>
    <w:lvl w:ilvl="2" w:tplc="C5B8C048">
      <w:start w:val="1"/>
      <w:numFmt w:val="bullet"/>
      <w:lvlText w:val=""/>
      <w:lvlJc w:val="left"/>
      <w:pPr>
        <w:ind w:left="2160" w:hanging="360"/>
      </w:pPr>
      <w:rPr>
        <w:rFonts w:ascii="Wingdings" w:hAnsi="Wingdings" w:hint="default"/>
      </w:rPr>
    </w:lvl>
    <w:lvl w:ilvl="3" w:tplc="13062E80">
      <w:start w:val="1"/>
      <w:numFmt w:val="bullet"/>
      <w:lvlText w:val=""/>
      <w:lvlJc w:val="left"/>
      <w:pPr>
        <w:ind w:left="2880" w:hanging="360"/>
      </w:pPr>
      <w:rPr>
        <w:rFonts w:ascii="Symbol" w:hAnsi="Symbol" w:hint="default"/>
      </w:rPr>
    </w:lvl>
    <w:lvl w:ilvl="4" w:tplc="29A86A1E">
      <w:start w:val="1"/>
      <w:numFmt w:val="bullet"/>
      <w:lvlText w:val="o"/>
      <w:lvlJc w:val="left"/>
      <w:pPr>
        <w:ind w:left="3600" w:hanging="360"/>
      </w:pPr>
      <w:rPr>
        <w:rFonts w:ascii="Courier New" w:hAnsi="Courier New" w:hint="default"/>
      </w:rPr>
    </w:lvl>
    <w:lvl w:ilvl="5" w:tplc="9EF82B68">
      <w:start w:val="1"/>
      <w:numFmt w:val="bullet"/>
      <w:lvlText w:val=""/>
      <w:lvlJc w:val="left"/>
      <w:pPr>
        <w:ind w:left="4320" w:hanging="360"/>
      </w:pPr>
      <w:rPr>
        <w:rFonts w:ascii="Wingdings" w:hAnsi="Wingdings" w:hint="default"/>
      </w:rPr>
    </w:lvl>
    <w:lvl w:ilvl="6" w:tplc="BAB09538">
      <w:start w:val="1"/>
      <w:numFmt w:val="bullet"/>
      <w:lvlText w:val=""/>
      <w:lvlJc w:val="left"/>
      <w:pPr>
        <w:ind w:left="5040" w:hanging="360"/>
      </w:pPr>
      <w:rPr>
        <w:rFonts w:ascii="Symbol" w:hAnsi="Symbol" w:hint="default"/>
      </w:rPr>
    </w:lvl>
    <w:lvl w:ilvl="7" w:tplc="10F4BF60">
      <w:start w:val="1"/>
      <w:numFmt w:val="bullet"/>
      <w:lvlText w:val="o"/>
      <w:lvlJc w:val="left"/>
      <w:pPr>
        <w:ind w:left="5760" w:hanging="360"/>
      </w:pPr>
      <w:rPr>
        <w:rFonts w:ascii="Courier New" w:hAnsi="Courier New" w:hint="default"/>
      </w:rPr>
    </w:lvl>
    <w:lvl w:ilvl="8" w:tplc="69AE9DC0">
      <w:start w:val="1"/>
      <w:numFmt w:val="bullet"/>
      <w:lvlText w:val=""/>
      <w:lvlJc w:val="left"/>
      <w:pPr>
        <w:ind w:left="6480" w:hanging="360"/>
      </w:pPr>
      <w:rPr>
        <w:rFonts w:ascii="Wingdings" w:hAnsi="Wingdings" w:hint="default"/>
      </w:rPr>
    </w:lvl>
  </w:abstractNum>
  <w:abstractNum w:abstractNumId="34" w15:restartNumberingAfterBreak="0">
    <w:nsid w:val="5381B45A"/>
    <w:multiLevelType w:val="hybridMultilevel"/>
    <w:tmpl w:val="FFFFFFFF"/>
    <w:lvl w:ilvl="0" w:tplc="07B63A28">
      <w:start w:val="1"/>
      <w:numFmt w:val="bullet"/>
      <w:lvlText w:val="-"/>
      <w:lvlJc w:val="left"/>
      <w:pPr>
        <w:ind w:left="720" w:hanging="360"/>
      </w:pPr>
      <w:rPr>
        <w:rFonts w:ascii="Calibri" w:hAnsi="Calibri" w:hint="default"/>
      </w:rPr>
    </w:lvl>
    <w:lvl w:ilvl="1" w:tplc="5D005508">
      <w:start w:val="1"/>
      <w:numFmt w:val="bullet"/>
      <w:lvlText w:val="o"/>
      <w:lvlJc w:val="left"/>
      <w:pPr>
        <w:ind w:left="1440" w:hanging="360"/>
      </w:pPr>
      <w:rPr>
        <w:rFonts w:ascii="Courier New" w:hAnsi="Courier New" w:hint="default"/>
      </w:rPr>
    </w:lvl>
    <w:lvl w:ilvl="2" w:tplc="AC363784">
      <w:start w:val="1"/>
      <w:numFmt w:val="bullet"/>
      <w:lvlText w:val=""/>
      <w:lvlJc w:val="left"/>
      <w:pPr>
        <w:ind w:left="2160" w:hanging="360"/>
      </w:pPr>
      <w:rPr>
        <w:rFonts w:ascii="Wingdings" w:hAnsi="Wingdings" w:hint="default"/>
      </w:rPr>
    </w:lvl>
    <w:lvl w:ilvl="3" w:tplc="0CC0A6FC">
      <w:start w:val="1"/>
      <w:numFmt w:val="bullet"/>
      <w:lvlText w:val=""/>
      <w:lvlJc w:val="left"/>
      <w:pPr>
        <w:ind w:left="2880" w:hanging="360"/>
      </w:pPr>
      <w:rPr>
        <w:rFonts w:ascii="Symbol" w:hAnsi="Symbol" w:hint="default"/>
      </w:rPr>
    </w:lvl>
    <w:lvl w:ilvl="4" w:tplc="A580D3CA">
      <w:start w:val="1"/>
      <w:numFmt w:val="bullet"/>
      <w:lvlText w:val="o"/>
      <w:lvlJc w:val="left"/>
      <w:pPr>
        <w:ind w:left="3600" w:hanging="360"/>
      </w:pPr>
      <w:rPr>
        <w:rFonts w:ascii="Courier New" w:hAnsi="Courier New" w:hint="default"/>
      </w:rPr>
    </w:lvl>
    <w:lvl w:ilvl="5" w:tplc="AA12E6F6">
      <w:start w:val="1"/>
      <w:numFmt w:val="bullet"/>
      <w:lvlText w:val=""/>
      <w:lvlJc w:val="left"/>
      <w:pPr>
        <w:ind w:left="4320" w:hanging="360"/>
      </w:pPr>
      <w:rPr>
        <w:rFonts w:ascii="Wingdings" w:hAnsi="Wingdings" w:hint="default"/>
      </w:rPr>
    </w:lvl>
    <w:lvl w:ilvl="6" w:tplc="265AA45E">
      <w:start w:val="1"/>
      <w:numFmt w:val="bullet"/>
      <w:lvlText w:val=""/>
      <w:lvlJc w:val="left"/>
      <w:pPr>
        <w:ind w:left="5040" w:hanging="360"/>
      </w:pPr>
      <w:rPr>
        <w:rFonts w:ascii="Symbol" w:hAnsi="Symbol" w:hint="default"/>
      </w:rPr>
    </w:lvl>
    <w:lvl w:ilvl="7" w:tplc="3EDC02E0">
      <w:start w:val="1"/>
      <w:numFmt w:val="bullet"/>
      <w:lvlText w:val="o"/>
      <w:lvlJc w:val="left"/>
      <w:pPr>
        <w:ind w:left="5760" w:hanging="360"/>
      </w:pPr>
      <w:rPr>
        <w:rFonts w:ascii="Courier New" w:hAnsi="Courier New" w:hint="default"/>
      </w:rPr>
    </w:lvl>
    <w:lvl w:ilvl="8" w:tplc="B42A1F0A">
      <w:start w:val="1"/>
      <w:numFmt w:val="bullet"/>
      <w:lvlText w:val=""/>
      <w:lvlJc w:val="left"/>
      <w:pPr>
        <w:ind w:left="6480" w:hanging="360"/>
      </w:pPr>
      <w:rPr>
        <w:rFonts w:ascii="Wingdings" w:hAnsi="Wingdings" w:hint="default"/>
      </w:rPr>
    </w:lvl>
  </w:abstractNum>
  <w:abstractNum w:abstractNumId="35" w15:restartNumberingAfterBreak="0">
    <w:nsid w:val="53BA41DD"/>
    <w:multiLevelType w:val="hybridMultilevel"/>
    <w:tmpl w:val="FFFFFFFF"/>
    <w:lvl w:ilvl="0" w:tplc="70C4671A">
      <w:start w:val="1"/>
      <w:numFmt w:val="bullet"/>
      <w:lvlText w:val=""/>
      <w:lvlJc w:val="left"/>
      <w:pPr>
        <w:ind w:left="720" w:hanging="360"/>
      </w:pPr>
      <w:rPr>
        <w:rFonts w:ascii="Symbol" w:hAnsi="Symbol" w:hint="default"/>
      </w:rPr>
    </w:lvl>
    <w:lvl w:ilvl="1" w:tplc="D6A8668E">
      <w:start w:val="1"/>
      <w:numFmt w:val="bullet"/>
      <w:lvlText w:val="o"/>
      <w:lvlJc w:val="left"/>
      <w:pPr>
        <w:ind w:left="1440" w:hanging="360"/>
      </w:pPr>
      <w:rPr>
        <w:rFonts w:ascii="Courier New" w:hAnsi="Courier New" w:hint="default"/>
      </w:rPr>
    </w:lvl>
    <w:lvl w:ilvl="2" w:tplc="DDC8C9FE">
      <w:start w:val="1"/>
      <w:numFmt w:val="bullet"/>
      <w:lvlText w:val=""/>
      <w:lvlJc w:val="left"/>
      <w:pPr>
        <w:ind w:left="2160" w:hanging="360"/>
      </w:pPr>
      <w:rPr>
        <w:rFonts w:ascii="Wingdings" w:hAnsi="Wingdings" w:hint="default"/>
      </w:rPr>
    </w:lvl>
    <w:lvl w:ilvl="3" w:tplc="986837F6">
      <w:start w:val="1"/>
      <w:numFmt w:val="bullet"/>
      <w:lvlText w:val=""/>
      <w:lvlJc w:val="left"/>
      <w:pPr>
        <w:ind w:left="2880" w:hanging="360"/>
      </w:pPr>
      <w:rPr>
        <w:rFonts w:ascii="Symbol" w:hAnsi="Symbol" w:hint="default"/>
      </w:rPr>
    </w:lvl>
    <w:lvl w:ilvl="4" w:tplc="3E9A29D2">
      <w:start w:val="1"/>
      <w:numFmt w:val="bullet"/>
      <w:lvlText w:val="o"/>
      <w:lvlJc w:val="left"/>
      <w:pPr>
        <w:ind w:left="3600" w:hanging="360"/>
      </w:pPr>
      <w:rPr>
        <w:rFonts w:ascii="Courier New" w:hAnsi="Courier New" w:hint="default"/>
      </w:rPr>
    </w:lvl>
    <w:lvl w:ilvl="5" w:tplc="DF0A2222">
      <w:start w:val="1"/>
      <w:numFmt w:val="bullet"/>
      <w:lvlText w:val=""/>
      <w:lvlJc w:val="left"/>
      <w:pPr>
        <w:ind w:left="4320" w:hanging="360"/>
      </w:pPr>
      <w:rPr>
        <w:rFonts w:ascii="Wingdings" w:hAnsi="Wingdings" w:hint="default"/>
      </w:rPr>
    </w:lvl>
    <w:lvl w:ilvl="6" w:tplc="C960F1F8">
      <w:start w:val="1"/>
      <w:numFmt w:val="bullet"/>
      <w:lvlText w:val=""/>
      <w:lvlJc w:val="left"/>
      <w:pPr>
        <w:ind w:left="5040" w:hanging="360"/>
      </w:pPr>
      <w:rPr>
        <w:rFonts w:ascii="Symbol" w:hAnsi="Symbol" w:hint="default"/>
      </w:rPr>
    </w:lvl>
    <w:lvl w:ilvl="7" w:tplc="7D58344C">
      <w:start w:val="1"/>
      <w:numFmt w:val="bullet"/>
      <w:lvlText w:val="o"/>
      <w:lvlJc w:val="left"/>
      <w:pPr>
        <w:ind w:left="5760" w:hanging="360"/>
      </w:pPr>
      <w:rPr>
        <w:rFonts w:ascii="Courier New" w:hAnsi="Courier New" w:hint="default"/>
      </w:rPr>
    </w:lvl>
    <w:lvl w:ilvl="8" w:tplc="909C4416">
      <w:start w:val="1"/>
      <w:numFmt w:val="bullet"/>
      <w:lvlText w:val=""/>
      <w:lvlJc w:val="left"/>
      <w:pPr>
        <w:ind w:left="6480" w:hanging="360"/>
      </w:pPr>
      <w:rPr>
        <w:rFonts w:ascii="Wingdings" w:hAnsi="Wingdings" w:hint="default"/>
      </w:rPr>
    </w:lvl>
  </w:abstractNum>
  <w:abstractNum w:abstractNumId="36" w15:restartNumberingAfterBreak="0">
    <w:nsid w:val="5605C83F"/>
    <w:multiLevelType w:val="hybridMultilevel"/>
    <w:tmpl w:val="FFFFFFFF"/>
    <w:lvl w:ilvl="0" w:tplc="87FC4420">
      <w:start w:val="1"/>
      <w:numFmt w:val="bullet"/>
      <w:lvlText w:val=""/>
      <w:lvlJc w:val="left"/>
      <w:pPr>
        <w:ind w:left="720" w:hanging="360"/>
      </w:pPr>
      <w:rPr>
        <w:rFonts w:ascii="Symbol" w:hAnsi="Symbol" w:hint="default"/>
      </w:rPr>
    </w:lvl>
    <w:lvl w:ilvl="1" w:tplc="F94EE21E">
      <w:start w:val="1"/>
      <w:numFmt w:val="bullet"/>
      <w:lvlText w:val="o"/>
      <w:lvlJc w:val="left"/>
      <w:pPr>
        <w:ind w:left="1440" w:hanging="360"/>
      </w:pPr>
      <w:rPr>
        <w:rFonts w:ascii="Courier New" w:hAnsi="Courier New" w:hint="default"/>
      </w:rPr>
    </w:lvl>
    <w:lvl w:ilvl="2" w:tplc="2CE0D24E">
      <w:start w:val="1"/>
      <w:numFmt w:val="bullet"/>
      <w:lvlText w:val=""/>
      <w:lvlJc w:val="left"/>
      <w:pPr>
        <w:ind w:left="2160" w:hanging="360"/>
      </w:pPr>
      <w:rPr>
        <w:rFonts w:ascii="Wingdings" w:hAnsi="Wingdings" w:hint="default"/>
      </w:rPr>
    </w:lvl>
    <w:lvl w:ilvl="3" w:tplc="B45E0CC2">
      <w:start w:val="1"/>
      <w:numFmt w:val="bullet"/>
      <w:lvlText w:val=""/>
      <w:lvlJc w:val="left"/>
      <w:pPr>
        <w:ind w:left="2880" w:hanging="360"/>
      </w:pPr>
      <w:rPr>
        <w:rFonts w:ascii="Symbol" w:hAnsi="Symbol" w:hint="default"/>
      </w:rPr>
    </w:lvl>
    <w:lvl w:ilvl="4" w:tplc="DFF2CB04">
      <w:start w:val="1"/>
      <w:numFmt w:val="bullet"/>
      <w:lvlText w:val="o"/>
      <w:lvlJc w:val="left"/>
      <w:pPr>
        <w:ind w:left="3600" w:hanging="360"/>
      </w:pPr>
      <w:rPr>
        <w:rFonts w:ascii="Courier New" w:hAnsi="Courier New" w:hint="default"/>
      </w:rPr>
    </w:lvl>
    <w:lvl w:ilvl="5" w:tplc="D3309366">
      <w:start w:val="1"/>
      <w:numFmt w:val="bullet"/>
      <w:lvlText w:val=""/>
      <w:lvlJc w:val="left"/>
      <w:pPr>
        <w:ind w:left="4320" w:hanging="360"/>
      </w:pPr>
      <w:rPr>
        <w:rFonts w:ascii="Wingdings" w:hAnsi="Wingdings" w:hint="default"/>
      </w:rPr>
    </w:lvl>
    <w:lvl w:ilvl="6" w:tplc="46741CE4">
      <w:start w:val="1"/>
      <w:numFmt w:val="bullet"/>
      <w:lvlText w:val=""/>
      <w:lvlJc w:val="left"/>
      <w:pPr>
        <w:ind w:left="5040" w:hanging="360"/>
      </w:pPr>
      <w:rPr>
        <w:rFonts w:ascii="Symbol" w:hAnsi="Symbol" w:hint="default"/>
      </w:rPr>
    </w:lvl>
    <w:lvl w:ilvl="7" w:tplc="C5503BC4">
      <w:start w:val="1"/>
      <w:numFmt w:val="bullet"/>
      <w:lvlText w:val="o"/>
      <w:lvlJc w:val="left"/>
      <w:pPr>
        <w:ind w:left="5760" w:hanging="360"/>
      </w:pPr>
      <w:rPr>
        <w:rFonts w:ascii="Courier New" w:hAnsi="Courier New" w:hint="default"/>
      </w:rPr>
    </w:lvl>
    <w:lvl w:ilvl="8" w:tplc="24145D5E">
      <w:start w:val="1"/>
      <w:numFmt w:val="bullet"/>
      <w:lvlText w:val=""/>
      <w:lvlJc w:val="left"/>
      <w:pPr>
        <w:ind w:left="6480" w:hanging="360"/>
      </w:pPr>
      <w:rPr>
        <w:rFonts w:ascii="Wingdings" w:hAnsi="Wingdings" w:hint="default"/>
      </w:rPr>
    </w:lvl>
  </w:abstractNum>
  <w:abstractNum w:abstractNumId="37" w15:restartNumberingAfterBreak="0">
    <w:nsid w:val="57CD0A93"/>
    <w:multiLevelType w:val="hybridMultilevel"/>
    <w:tmpl w:val="68BC4B0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8F04F17"/>
    <w:multiLevelType w:val="hybridMultilevel"/>
    <w:tmpl w:val="FFFFFFFF"/>
    <w:lvl w:ilvl="0" w:tplc="20CECF84">
      <w:start w:val="1"/>
      <w:numFmt w:val="bullet"/>
      <w:lvlText w:val=""/>
      <w:lvlJc w:val="left"/>
      <w:pPr>
        <w:ind w:left="720" w:hanging="360"/>
      </w:pPr>
      <w:rPr>
        <w:rFonts w:ascii="Symbol" w:hAnsi="Symbol" w:hint="default"/>
      </w:rPr>
    </w:lvl>
    <w:lvl w:ilvl="1" w:tplc="7422B6F0">
      <w:start w:val="1"/>
      <w:numFmt w:val="bullet"/>
      <w:lvlText w:val="o"/>
      <w:lvlJc w:val="left"/>
      <w:pPr>
        <w:ind w:left="1440" w:hanging="360"/>
      </w:pPr>
      <w:rPr>
        <w:rFonts w:ascii="Courier New" w:hAnsi="Courier New" w:hint="default"/>
      </w:rPr>
    </w:lvl>
    <w:lvl w:ilvl="2" w:tplc="B8B6C38E">
      <w:start w:val="1"/>
      <w:numFmt w:val="bullet"/>
      <w:lvlText w:val=""/>
      <w:lvlJc w:val="left"/>
      <w:pPr>
        <w:ind w:left="2160" w:hanging="360"/>
      </w:pPr>
      <w:rPr>
        <w:rFonts w:ascii="Wingdings" w:hAnsi="Wingdings" w:hint="default"/>
      </w:rPr>
    </w:lvl>
    <w:lvl w:ilvl="3" w:tplc="B9C8C7D2">
      <w:start w:val="1"/>
      <w:numFmt w:val="bullet"/>
      <w:lvlText w:val=""/>
      <w:lvlJc w:val="left"/>
      <w:pPr>
        <w:ind w:left="2880" w:hanging="360"/>
      </w:pPr>
      <w:rPr>
        <w:rFonts w:ascii="Symbol" w:hAnsi="Symbol" w:hint="default"/>
      </w:rPr>
    </w:lvl>
    <w:lvl w:ilvl="4" w:tplc="57F006A8">
      <w:start w:val="1"/>
      <w:numFmt w:val="bullet"/>
      <w:lvlText w:val="o"/>
      <w:lvlJc w:val="left"/>
      <w:pPr>
        <w:ind w:left="3600" w:hanging="360"/>
      </w:pPr>
      <w:rPr>
        <w:rFonts w:ascii="Courier New" w:hAnsi="Courier New" w:hint="default"/>
      </w:rPr>
    </w:lvl>
    <w:lvl w:ilvl="5" w:tplc="A1968D42">
      <w:start w:val="1"/>
      <w:numFmt w:val="bullet"/>
      <w:lvlText w:val=""/>
      <w:lvlJc w:val="left"/>
      <w:pPr>
        <w:ind w:left="4320" w:hanging="360"/>
      </w:pPr>
      <w:rPr>
        <w:rFonts w:ascii="Wingdings" w:hAnsi="Wingdings" w:hint="default"/>
      </w:rPr>
    </w:lvl>
    <w:lvl w:ilvl="6" w:tplc="B41885DE">
      <w:start w:val="1"/>
      <w:numFmt w:val="bullet"/>
      <w:lvlText w:val=""/>
      <w:lvlJc w:val="left"/>
      <w:pPr>
        <w:ind w:left="5040" w:hanging="360"/>
      </w:pPr>
      <w:rPr>
        <w:rFonts w:ascii="Symbol" w:hAnsi="Symbol" w:hint="default"/>
      </w:rPr>
    </w:lvl>
    <w:lvl w:ilvl="7" w:tplc="3BBC1F26">
      <w:start w:val="1"/>
      <w:numFmt w:val="bullet"/>
      <w:lvlText w:val="o"/>
      <w:lvlJc w:val="left"/>
      <w:pPr>
        <w:ind w:left="5760" w:hanging="360"/>
      </w:pPr>
      <w:rPr>
        <w:rFonts w:ascii="Courier New" w:hAnsi="Courier New" w:hint="default"/>
      </w:rPr>
    </w:lvl>
    <w:lvl w:ilvl="8" w:tplc="439AEA10">
      <w:start w:val="1"/>
      <w:numFmt w:val="bullet"/>
      <w:lvlText w:val=""/>
      <w:lvlJc w:val="left"/>
      <w:pPr>
        <w:ind w:left="6480" w:hanging="360"/>
      </w:pPr>
      <w:rPr>
        <w:rFonts w:ascii="Wingdings" w:hAnsi="Wingdings" w:hint="default"/>
      </w:rPr>
    </w:lvl>
  </w:abstractNum>
  <w:abstractNum w:abstractNumId="39" w15:restartNumberingAfterBreak="0">
    <w:nsid w:val="59F96273"/>
    <w:multiLevelType w:val="hybridMultilevel"/>
    <w:tmpl w:val="507CF3C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15:restartNumberingAfterBreak="0">
    <w:nsid w:val="5AD6072B"/>
    <w:multiLevelType w:val="hybridMultilevel"/>
    <w:tmpl w:val="5E98861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5D3115E7"/>
    <w:multiLevelType w:val="hybridMultilevel"/>
    <w:tmpl w:val="FFFFFFFF"/>
    <w:lvl w:ilvl="0" w:tplc="E4227212">
      <w:start w:val="1"/>
      <w:numFmt w:val="bullet"/>
      <w:lvlText w:val=""/>
      <w:lvlJc w:val="left"/>
      <w:pPr>
        <w:ind w:left="720" w:hanging="360"/>
      </w:pPr>
      <w:rPr>
        <w:rFonts w:ascii="Symbol" w:hAnsi="Symbol" w:hint="default"/>
      </w:rPr>
    </w:lvl>
    <w:lvl w:ilvl="1" w:tplc="B5E8F5D2">
      <w:start w:val="1"/>
      <w:numFmt w:val="bullet"/>
      <w:lvlText w:val="o"/>
      <w:lvlJc w:val="left"/>
      <w:pPr>
        <w:ind w:left="1440" w:hanging="360"/>
      </w:pPr>
      <w:rPr>
        <w:rFonts w:ascii="Courier New" w:hAnsi="Courier New" w:hint="default"/>
      </w:rPr>
    </w:lvl>
    <w:lvl w:ilvl="2" w:tplc="134004A2">
      <w:start w:val="1"/>
      <w:numFmt w:val="bullet"/>
      <w:lvlText w:val=""/>
      <w:lvlJc w:val="left"/>
      <w:pPr>
        <w:ind w:left="2160" w:hanging="360"/>
      </w:pPr>
      <w:rPr>
        <w:rFonts w:ascii="Wingdings" w:hAnsi="Wingdings" w:hint="default"/>
      </w:rPr>
    </w:lvl>
    <w:lvl w:ilvl="3" w:tplc="0E7E4A4C">
      <w:start w:val="1"/>
      <w:numFmt w:val="bullet"/>
      <w:lvlText w:val=""/>
      <w:lvlJc w:val="left"/>
      <w:pPr>
        <w:ind w:left="2880" w:hanging="360"/>
      </w:pPr>
      <w:rPr>
        <w:rFonts w:ascii="Symbol" w:hAnsi="Symbol" w:hint="default"/>
      </w:rPr>
    </w:lvl>
    <w:lvl w:ilvl="4" w:tplc="97566088">
      <w:start w:val="1"/>
      <w:numFmt w:val="bullet"/>
      <w:lvlText w:val="o"/>
      <w:lvlJc w:val="left"/>
      <w:pPr>
        <w:ind w:left="3600" w:hanging="360"/>
      </w:pPr>
      <w:rPr>
        <w:rFonts w:ascii="Courier New" w:hAnsi="Courier New" w:hint="default"/>
      </w:rPr>
    </w:lvl>
    <w:lvl w:ilvl="5" w:tplc="9A0C6C8A">
      <w:start w:val="1"/>
      <w:numFmt w:val="bullet"/>
      <w:lvlText w:val=""/>
      <w:lvlJc w:val="left"/>
      <w:pPr>
        <w:ind w:left="4320" w:hanging="360"/>
      </w:pPr>
      <w:rPr>
        <w:rFonts w:ascii="Wingdings" w:hAnsi="Wingdings" w:hint="default"/>
      </w:rPr>
    </w:lvl>
    <w:lvl w:ilvl="6" w:tplc="8C80840E">
      <w:start w:val="1"/>
      <w:numFmt w:val="bullet"/>
      <w:lvlText w:val=""/>
      <w:lvlJc w:val="left"/>
      <w:pPr>
        <w:ind w:left="5040" w:hanging="360"/>
      </w:pPr>
      <w:rPr>
        <w:rFonts w:ascii="Symbol" w:hAnsi="Symbol" w:hint="default"/>
      </w:rPr>
    </w:lvl>
    <w:lvl w:ilvl="7" w:tplc="99AAB218">
      <w:start w:val="1"/>
      <w:numFmt w:val="bullet"/>
      <w:lvlText w:val="o"/>
      <w:lvlJc w:val="left"/>
      <w:pPr>
        <w:ind w:left="5760" w:hanging="360"/>
      </w:pPr>
      <w:rPr>
        <w:rFonts w:ascii="Courier New" w:hAnsi="Courier New" w:hint="default"/>
      </w:rPr>
    </w:lvl>
    <w:lvl w:ilvl="8" w:tplc="B1768FB8">
      <w:start w:val="1"/>
      <w:numFmt w:val="bullet"/>
      <w:lvlText w:val=""/>
      <w:lvlJc w:val="left"/>
      <w:pPr>
        <w:ind w:left="6480" w:hanging="360"/>
      </w:pPr>
      <w:rPr>
        <w:rFonts w:ascii="Wingdings" w:hAnsi="Wingdings" w:hint="default"/>
      </w:rPr>
    </w:lvl>
  </w:abstractNum>
  <w:abstractNum w:abstractNumId="42" w15:restartNumberingAfterBreak="0">
    <w:nsid w:val="5EFB599B"/>
    <w:multiLevelType w:val="hybridMultilevel"/>
    <w:tmpl w:val="FFFFFFFF"/>
    <w:lvl w:ilvl="0" w:tplc="D49E32DA">
      <w:start w:val="1"/>
      <w:numFmt w:val="bullet"/>
      <w:lvlText w:val=""/>
      <w:lvlJc w:val="left"/>
      <w:pPr>
        <w:ind w:left="720" w:hanging="360"/>
      </w:pPr>
      <w:rPr>
        <w:rFonts w:ascii="Symbol" w:hAnsi="Symbol" w:hint="default"/>
      </w:rPr>
    </w:lvl>
    <w:lvl w:ilvl="1" w:tplc="5DCE19EC">
      <w:start w:val="1"/>
      <w:numFmt w:val="bullet"/>
      <w:lvlText w:val="o"/>
      <w:lvlJc w:val="left"/>
      <w:pPr>
        <w:ind w:left="1440" w:hanging="360"/>
      </w:pPr>
      <w:rPr>
        <w:rFonts w:ascii="Courier New" w:hAnsi="Courier New" w:hint="default"/>
      </w:rPr>
    </w:lvl>
    <w:lvl w:ilvl="2" w:tplc="EE04D496">
      <w:start w:val="1"/>
      <w:numFmt w:val="bullet"/>
      <w:lvlText w:val=""/>
      <w:lvlJc w:val="left"/>
      <w:pPr>
        <w:ind w:left="2160" w:hanging="360"/>
      </w:pPr>
      <w:rPr>
        <w:rFonts w:ascii="Wingdings" w:hAnsi="Wingdings" w:hint="default"/>
      </w:rPr>
    </w:lvl>
    <w:lvl w:ilvl="3" w:tplc="1AC2E434">
      <w:start w:val="1"/>
      <w:numFmt w:val="bullet"/>
      <w:lvlText w:val=""/>
      <w:lvlJc w:val="left"/>
      <w:pPr>
        <w:ind w:left="2880" w:hanging="360"/>
      </w:pPr>
      <w:rPr>
        <w:rFonts w:ascii="Symbol" w:hAnsi="Symbol" w:hint="default"/>
      </w:rPr>
    </w:lvl>
    <w:lvl w:ilvl="4" w:tplc="2848AF78">
      <w:start w:val="1"/>
      <w:numFmt w:val="bullet"/>
      <w:lvlText w:val="o"/>
      <w:lvlJc w:val="left"/>
      <w:pPr>
        <w:ind w:left="3600" w:hanging="360"/>
      </w:pPr>
      <w:rPr>
        <w:rFonts w:ascii="Courier New" w:hAnsi="Courier New" w:hint="default"/>
      </w:rPr>
    </w:lvl>
    <w:lvl w:ilvl="5" w:tplc="095A3502">
      <w:start w:val="1"/>
      <w:numFmt w:val="bullet"/>
      <w:lvlText w:val=""/>
      <w:lvlJc w:val="left"/>
      <w:pPr>
        <w:ind w:left="4320" w:hanging="360"/>
      </w:pPr>
      <w:rPr>
        <w:rFonts w:ascii="Wingdings" w:hAnsi="Wingdings" w:hint="default"/>
      </w:rPr>
    </w:lvl>
    <w:lvl w:ilvl="6" w:tplc="DBEA2E28">
      <w:start w:val="1"/>
      <w:numFmt w:val="bullet"/>
      <w:lvlText w:val=""/>
      <w:lvlJc w:val="left"/>
      <w:pPr>
        <w:ind w:left="5040" w:hanging="360"/>
      </w:pPr>
      <w:rPr>
        <w:rFonts w:ascii="Symbol" w:hAnsi="Symbol" w:hint="default"/>
      </w:rPr>
    </w:lvl>
    <w:lvl w:ilvl="7" w:tplc="FEDA82AA">
      <w:start w:val="1"/>
      <w:numFmt w:val="bullet"/>
      <w:lvlText w:val="o"/>
      <w:lvlJc w:val="left"/>
      <w:pPr>
        <w:ind w:left="5760" w:hanging="360"/>
      </w:pPr>
      <w:rPr>
        <w:rFonts w:ascii="Courier New" w:hAnsi="Courier New" w:hint="default"/>
      </w:rPr>
    </w:lvl>
    <w:lvl w:ilvl="8" w:tplc="44807372">
      <w:start w:val="1"/>
      <w:numFmt w:val="bullet"/>
      <w:lvlText w:val=""/>
      <w:lvlJc w:val="left"/>
      <w:pPr>
        <w:ind w:left="6480" w:hanging="360"/>
      </w:pPr>
      <w:rPr>
        <w:rFonts w:ascii="Wingdings" w:hAnsi="Wingdings" w:hint="default"/>
      </w:rPr>
    </w:lvl>
  </w:abstractNum>
  <w:abstractNum w:abstractNumId="43" w15:restartNumberingAfterBreak="0">
    <w:nsid w:val="5FAC12DD"/>
    <w:multiLevelType w:val="hybridMultilevel"/>
    <w:tmpl w:val="DE18F4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FB1CB22"/>
    <w:multiLevelType w:val="hybridMultilevel"/>
    <w:tmpl w:val="FFFFFFFF"/>
    <w:lvl w:ilvl="0" w:tplc="C338AC3E">
      <w:start w:val="1"/>
      <w:numFmt w:val="bullet"/>
      <w:lvlText w:val=""/>
      <w:lvlJc w:val="left"/>
      <w:pPr>
        <w:ind w:left="720" w:hanging="360"/>
      </w:pPr>
      <w:rPr>
        <w:rFonts w:ascii="Symbol" w:hAnsi="Symbol" w:hint="default"/>
      </w:rPr>
    </w:lvl>
    <w:lvl w:ilvl="1" w:tplc="4FB8C134">
      <w:start w:val="1"/>
      <w:numFmt w:val="bullet"/>
      <w:lvlText w:val="o"/>
      <w:lvlJc w:val="left"/>
      <w:pPr>
        <w:ind w:left="1440" w:hanging="360"/>
      </w:pPr>
      <w:rPr>
        <w:rFonts w:ascii="Courier New" w:hAnsi="Courier New" w:hint="default"/>
      </w:rPr>
    </w:lvl>
    <w:lvl w:ilvl="2" w:tplc="6A38521C">
      <w:start w:val="1"/>
      <w:numFmt w:val="bullet"/>
      <w:lvlText w:val=""/>
      <w:lvlJc w:val="left"/>
      <w:pPr>
        <w:ind w:left="2160" w:hanging="360"/>
      </w:pPr>
      <w:rPr>
        <w:rFonts w:ascii="Wingdings" w:hAnsi="Wingdings" w:hint="default"/>
      </w:rPr>
    </w:lvl>
    <w:lvl w:ilvl="3" w:tplc="91BA1758">
      <w:start w:val="1"/>
      <w:numFmt w:val="bullet"/>
      <w:lvlText w:val=""/>
      <w:lvlJc w:val="left"/>
      <w:pPr>
        <w:ind w:left="2880" w:hanging="360"/>
      </w:pPr>
      <w:rPr>
        <w:rFonts w:ascii="Symbol" w:hAnsi="Symbol" w:hint="default"/>
      </w:rPr>
    </w:lvl>
    <w:lvl w:ilvl="4" w:tplc="F0CEB44E">
      <w:start w:val="1"/>
      <w:numFmt w:val="bullet"/>
      <w:lvlText w:val="o"/>
      <w:lvlJc w:val="left"/>
      <w:pPr>
        <w:ind w:left="3600" w:hanging="360"/>
      </w:pPr>
      <w:rPr>
        <w:rFonts w:ascii="Courier New" w:hAnsi="Courier New" w:hint="default"/>
      </w:rPr>
    </w:lvl>
    <w:lvl w:ilvl="5" w:tplc="A2BE0110">
      <w:start w:val="1"/>
      <w:numFmt w:val="bullet"/>
      <w:lvlText w:val=""/>
      <w:lvlJc w:val="left"/>
      <w:pPr>
        <w:ind w:left="4320" w:hanging="360"/>
      </w:pPr>
      <w:rPr>
        <w:rFonts w:ascii="Wingdings" w:hAnsi="Wingdings" w:hint="default"/>
      </w:rPr>
    </w:lvl>
    <w:lvl w:ilvl="6" w:tplc="1E7CD0CC">
      <w:start w:val="1"/>
      <w:numFmt w:val="bullet"/>
      <w:lvlText w:val=""/>
      <w:lvlJc w:val="left"/>
      <w:pPr>
        <w:ind w:left="5040" w:hanging="360"/>
      </w:pPr>
      <w:rPr>
        <w:rFonts w:ascii="Symbol" w:hAnsi="Symbol" w:hint="default"/>
      </w:rPr>
    </w:lvl>
    <w:lvl w:ilvl="7" w:tplc="989AD4AE">
      <w:start w:val="1"/>
      <w:numFmt w:val="bullet"/>
      <w:lvlText w:val="o"/>
      <w:lvlJc w:val="left"/>
      <w:pPr>
        <w:ind w:left="5760" w:hanging="360"/>
      </w:pPr>
      <w:rPr>
        <w:rFonts w:ascii="Courier New" w:hAnsi="Courier New" w:hint="default"/>
      </w:rPr>
    </w:lvl>
    <w:lvl w:ilvl="8" w:tplc="B9B86CEE">
      <w:start w:val="1"/>
      <w:numFmt w:val="bullet"/>
      <w:lvlText w:val=""/>
      <w:lvlJc w:val="left"/>
      <w:pPr>
        <w:ind w:left="6480" w:hanging="360"/>
      </w:pPr>
      <w:rPr>
        <w:rFonts w:ascii="Wingdings" w:hAnsi="Wingdings" w:hint="default"/>
      </w:rPr>
    </w:lvl>
  </w:abstractNum>
  <w:abstractNum w:abstractNumId="45" w15:restartNumberingAfterBreak="0">
    <w:nsid w:val="5FE965A3"/>
    <w:multiLevelType w:val="hybridMultilevel"/>
    <w:tmpl w:val="FFFFFFFF"/>
    <w:lvl w:ilvl="0" w:tplc="B044D2B0">
      <w:start w:val="1"/>
      <w:numFmt w:val="bullet"/>
      <w:lvlText w:val="-"/>
      <w:lvlJc w:val="left"/>
      <w:pPr>
        <w:ind w:left="1428" w:hanging="360"/>
      </w:pPr>
      <w:rPr>
        <w:rFonts w:ascii="Calibri" w:hAnsi="Calibri" w:hint="default"/>
      </w:rPr>
    </w:lvl>
    <w:lvl w:ilvl="1" w:tplc="24C62C6A">
      <w:start w:val="1"/>
      <w:numFmt w:val="bullet"/>
      <w:lvlText w:val="o"/>
      <w:lvlJc w:val="left"/>
      <w:pPr>
        <w:ind w:left="2148" w:hanging="360"/>
      </w:pPr>
      <w:rPr>
        <w:rFonts w:ascii="Courier New" w:hAnsi="Courier New" w:hint="default"/>
      </w:rPr>
    </w:lvl>
    <w:lvl w:ilvl="2" w:tplc="37B8F74E">
      <w:start w:val="1"/>
      <w:numFmt w:val="bullet"/>
      <w:lvlText w:val=""/>
      <w:lvlJc w:val="left"/>
      <w:pPr>
        <w:ind w:left="2868" w:hanging="360"/>
      </w:pPr>
      <w:rPr>
        <w:rFonts w:ascii="Wingdings" w:hAnsi="Wingdings" w:hint="default"/>
      </w:rPr>
    </w:lvl>
    <w:lvl w:ilvl="3" w:tplc="37C28008">
      <w:start w:val="1"/>
      <w:numFmt w:val="bullet"/>
      <w:lvlText w:val=""/>
      <w:lvlJc w:val="left"/>
      <w:pPr>
        <w:ind w:left="3588" w:hanging="360"/>
      </w:pPr>
      <w:rPr>
        <w:rFonts w:ascii="Symbol" w:hAnsi="Symbol" w:hint="default"/>
      </w:rPr>
    </w:lvl>
    <w:lvl w:ilvl="4" w:tplc="490E09EC">
      <w:start w:val="1"/>
      <w:numFmt w:val="bullet"/>
      <w:lvlText w:val="o"/>
      <w:lvlJc w:val="left"/>
      <w:pPr>
        <w:ind w:left="4308" w:hanging="360"/>
      </w:pPr>
      <w:rPr>
        <w:rFonts w:ascii="Courier New" w:hAnsi="Courier New" w:hint="default"/>
      </w:rPr>
    </w:lvl>
    <w:lvl w:ilvl="5" w:tplc="0A223248">
      <w:start w:val="1"/>
      <w:numFmt w:val="bullet"/>
      <w:lvlText w:val=""/>
      <w:lvlJc w:val="left"/>
      <w:pPr>
        <w:ind w:left="5028" w:hanging="360"/>
      </w:pPr>
      <w:rPr>
        <w:rFonts w:ascii="Wingdings" w:hAnsi="Wingdings" w:hint="default"/>
      </w:rPr>
    </w:lvl>
    <w:lvl w:ilvl="6" w:tplc="4ED00884">
      <w:start w:val="1"/>
      <w:numFmt w:val="bullet"/>
      <w:lvlText w:val=""/>
      <w:lvlJc w:val="left"/>
      <w:pPr>
        <w:ind w:left="5748" w:hanging="360"/>
      </w:pPr>
      <w:rPr>
        <w:rFonts w:ascii="Symbol" w:hAnsi="Symbol" w:hint="default"/>
      </w:rPr>
    </w:lvl>
    <w:lvl w:ilvl="7" w:tplc="31C4A24A">
      <w:start w:val="1"/>
      <w:numFmt w:val="bullet"/>
      <w:lvlText w:val="o"/>
      <w:lvlJc w:val="left"/>
      <w:pPr>
        <w:ind w:left="6468" w:hanging="360"/>
      </w:pPr>
      <w:rPr>
        <w:rFonts w:ascii="Courier New" w:hAnsi="Courier New" w:hint="default"/>
      </w:rPr>
    </w:lvl>
    <w:lvl w:ilvl="8" w:tplc="948421BC">
      <w:start w:val="1"/>
      <w:numFmt w:val="bullet"/>
      <w:lvlText w:val=""/>
      <w:lvlJc w:val="left"/>
      <w:pPr>
        <w:ind w:left="7188" w:hanging="360"/>
      </w:pPr>
      <w:rPr>
        <w:rFonts w:ascii="Wingdings" w:hAnsi="Wingdings" w:hint="default"/>
      </w:rPr>
    </w:lvl>
  </w:abstractNum>
  <w:abstractNum w:abstractNumId="46" w15:restartNumberingAfterBreak="0">
    <w:nsid w:val="63916B3F"/>
    <w:multiLevelType w:val="hybridMultilevel"/>
    <w:tmpl w:val="C2FCB4C6"/>
    <w:lvl w:ilvl="0" w:tplc="2C0A0007">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683DF7BC"/>
    <w:multiLevelType w:val="hybridMultilevel"/>
    <w:tmpl w:val="FFFFFFFF"/>
    <w:lvl w:ilvl="0" w:tplc="63BCC21E">
      <w:start w:val="1"/>
      <w:numFmt w:val="bullet"/>
      <w:lvlText w:val="-"/>
      <w:lvlJc w:val="left"/>
      <w:pPr>
        <w:ind w:left="720" w:hanging="360"/>
      </w:pPr>
      <w:rPr>
        <w:rFonts w:ascii="Calibri" w:hAnsi="Calibri" w:hint="default"/>
      </w:rPr>
    </w:lvl>
    <w:lvl w:ilvl="1" w:tplc="AF8072CC">
      <w:start w:val="1"/>
      <w:numFmt w:val="bullet"/>
      <w:lvlText w:val="o"/>
      <w:lvlJc w:val="left"/>
      <w:pPr>
        <w:ind w:left="1440" w:hanging="360"/>
      </w:pPr>
      <w:rPr>
        <w:rFonts w:ascii="Courier New" w:hAnsi="Courier New" w:hint="default"/>
      </w:rPr>
    </w:lvl>
    <w:lvl w:ilvl="2" w:tplc="78D4C736">
      <w:start w:val="1"/>
      <w:numFmt w:val="bullet"/>
      <w:lvlText w:val=""/>
      <w:lvlJc w:val="left"/>
      <w:pPr>
        <w:ind w:left="2160" w:hanging="360"/>
      </w:pPr>
      <w:rPr>
        <w:rFonts w:ascii="Wingdings" w:hAnsi="Wingdings" w:hint="default"/>
      </w:rPr>
    </w:lvl>
    <w:lvl w:ilvl="3" w:tplc="F26A650E">
      <w:start w:val="1"/>
      <w:numFmt w:val="bullet"/>
      <w:lvlText w:val=""/>
      <w:lvlJc w:val="left"/>
      <w:pPr>
        <w:ind w:left="2880" w:hanging="360"/>
      </w:pPr>
      <w:rPr>
        <w:rFonts w:ascii="Symbol" w:hAnsi="Symbol" w:hint="default"/>
      </w:rPr>
    </w:lvl>
    <w:lvl w:ilvl="4" w:tplc="4C98E630">
      <w:start w:val="1"/>
      <w:numFmt w:val="bullet"/>
      <w:lvlText w:val="o"/>
      <w:lvlJc w:val="left"/>
      <w:pPr>
        <w:ind w:left="3600" w:hanging="360"/>
      </w:pPr>
      <w:rPr>
        <w:rFonts w:ascii="Courier New" w:hAnsi="Courier New" w:hint="default"/>
      </w:rPr>
    </w:lvl>
    <w:lvl w:ilvl="5" w:tplc="4DB8F696">
      <w:start w:val="1"/>
      <w:numFmt w:val="bullet"/>
      <w:lvlText w:val=""/>
      <w:lvlJc w:val="left"/>
      <w:pPr>
        <w:ind w:left="4320" w:hanging="360"/>
      </w:pPr>
      <w:rPr>
        <w:rFonts w:ascii="Wingdings" w:hAnsi="Wingdings" w:hint="default"/>
      </w:rPr>
    </w:lvl>
    <w:lvl w:ilvl="6" w:tplc="77AC96E8">
      <w:start w:val="1"/>
      <w:numFmt w:val="bullet"/>
      <w:lvlText w:val=""/>
      <w:lvlJc w:val="left"/>
      <w:pPr>
        <w:ind w:left="5040" w:hanging="360"/>
      </w:pPr>
      <w:rPr>
        <w:rFonts w:ascii="Symbol" w:hAnsi="Symbol" w:hint="default"/>
      </w:rPr>
    </w:lvl>
    <w:lvl w:ilvl="7" w:tplc="D4F08A6C">
      <w:start w:val="1"/>
      <w:numFmt w:val="bullet"/>
      <w:lvlText w:val="o"/>
      <w:lvlJc w:val="left"/>
      <w:pPr>
        <w:ind w:left="5760" w:hanging="360"/>
      </w:pPr>
      <w:rPr>
        <w:rFonts w:ascii="Courier New" w:hAnsi="Courier New" w:hint="default"/>
      </w:rPr>
    </w:lvl>
    <w:lvl w:ilvl="8" w:tplc="C9C8A5DE">
      <w:start w:val="1"/>
      <w:numFmt w:val="bullet"/>
      <w:lvlText w:val=""/>
      <w:lvlJc w:val="left"/>
      <w:pPr>
        <w:ind w:left="6480" w:hanging="360"/>
      </w:pPr>
      <w:rPr>
        <w:rFonts w:ascii="Wingdings" w:hAnsi="Wingdings" w:hint="default"/>
      </w:rPr>
    </w:lvl>
  </w:abstractNum>
  <w:abstractNum w:abstractNumId="48" w15:restartNumberingAfterBreak="0">
    <w:nsid w:val="6951AE98"/>
    <w:multiLevelType w:val="hybridMultilevel"/>
    <w:tmpl w:val="FFFFFFFF"/>
    <w:lvl w:ilvl="0" w:tplc="4A340F88">
      <w:start w:val="1"/>
      <w:numFmt w:val="bullet"/>
      <w:lvlText w:val=""/>
      <w:lvlJc w:val="left"/>
      <w:pPr>
        <w:ind w:left="720" w:hanging="360"/>
      </w:pPr>
      <w:rPr>
        <w:rFonts w:ascii="Symbol" w:hAnsi="Symbol" w:hint="default"/>
      </w:rPr>
    </w:lvl>
    <w:lvl w:ilvl="1" w:tplc="1B58884A">
      <w:start w:val="1"/>
      <w:numFmt w:val="bullet"/>
      <w:lvlText w:val="o"/>
      <w:lvlJc w:val="left"/>
      <w:pPr>
        <w:ind w:left="1440" w:hanging="360"/>
      </w:pPr>
      <w:rPr>
        <w:rFonts w:ascii="Courier New" w:hAnsi="Courier New" w:hint="default"/>
      </w:rPr>
    </w:lvl>
    <w:lvl w:ilvl="2" w:tplc="E2B038CA">
      <w:start w:val="1"/>
      <w:numFmt w:val="bullet"/>
      <w:lvlText w:val=""/>
      <w:lvlJc w:val="left"/>
      <w:pPr>
        <w:ind w:left="2160" w:hanging="360"/>
      </w:pPr>
      <w:rPr>
        <w:rFonts w:ascii="Wingdings" w:hAnsi="Wingdings" w:hint="default"/>
      </w:rPr>
    </w:lvl>
    <w:lvl w:ilvl="3" w:tplc="00ACFE78">
      <w:start w:val="1"/>
      <w:numFmt w:val="bullet"/>
      <w:lvlText w:val=""/>
      <w:lvlJc w:val="left"/>
      <w:pPr>
        <w:ind w:left="2880" w:hanging="360"/>
      </w:pPr>
      <w:rPr>
        <w:rFonts w:ascii="Symbol" w:hAnsi="Symbol" w:hint="default"/>
      </w:rPr>
    </w:lvl>
    <w:lvl w:ilvl="4" w:tplc="D0F4A49C">
      <w:start w:val="1"/>
      <w:numFmt w:val="bullet"/>
      <w:lvlText w:val="o"/>
      <w:lvlJc w:val="left"/>
      <w:pPr>
        <w:ind w:left="3600" w:hanging="360"/>
      </w:pPr>
      <w:rPr>
        <w:rFonts w:ascii="Courier New" w:hAnsi="Courier New" w:hint="default"/>
      </w:rPr>
    </w:lvl>
    <w:lvl w:ilvl="5" w:tplc="71705AA4">
      <w:start w:val="1"/>
      <w:numFmt w:val="bullet"/>
      <w:lvlText w:val=""/>
      <w:lvlJc w:val="left"/>
      <w:pPr>
        <w:ind w:left="4320" w:hanging="360"/>
      </w:pPr>
      <w:rPr>
        <w:rFonts w:ascii="Wingdings" w:hAnsi="Wingdings" w:hint="default"/>
      </w:rPr>
    </w:lvl>
    <w:lvl w:ilvl="6" w:tplc="BBD6A5FC">
      <w:start w:val="1"/>
      <w:numFmt w:val="bullet"/>
      <w:lvlText w:val=""/>
      <w:lvlJc w:val="left"/>
      <w:pPr>
        <w:ind w:left="5040" w:hanging="360"/>
      </w:pPr>
      <w:rPr>
        <w:rFonts w:ascii="Symbol" w:hAnsi="Symbol" w:hint="default"/>
      </w:rPr>
    </w:lvl>
    <w:lvl w:ilvl="7" w:tplc="6678A4CE">
      <w:start w:val="1"/>
      <w:numFmt w:val="bullet"/>
      <w:lvlText w:val="o"/>
      <w:lvlJc w:val="left"/>
      <w:pPr>
        <w:ind w:left="5760" w:hanging="360"/>
      </w:pPr>
      <w:rPr>
        <w:rFonts w:ascii="Courier New" w:hAnsi="Courier New" w:hint="default"/>
      </w:rPr>
    </w:lvl>
    <w:lvl w:ilvl="8" w:tplc="0234BCC8">
      <w:start w:val="1"/>
      <w:numFmt w:val="bullet"/>
      <w:lvlText w:val=""/>
      <w:lvlJc w:val="left"/>
      <w:pPr>
        <w:ind w:left="6480" w:hanging="360"/>
      </w:pPr>
      <w:rPr>
        <w:rFonts w:ascii="Wingdings" w:hAnsi="Wingdings" w:hint="default"/>
      </w:rPr>
    </w:lvl>
  </w:abstractNum>
  <w:abstractNum w:abstractNumId="49" w15:restartNumberingAfterBreak="0">
    <w:nsid w:val="6B8416DD"/>
    <w:multiLevelType w:val="hybridMultilevel"/>
    <w:tmpl w:val="FFFFFFFF"/>
    <w:lvl w:ilvl="0" w:tplc="5F32738E">
      <w:start w:val="1"/>
      <w:numFmt w:val="bullet"/>
      <w:lvlText w:val=""/>
      <w:lvlJc w:val="left"/>
      <w:pPr>
        <w:ind w:left="720" w:hanging="360"/>
      </w:pPr>
      <w:rPr>
        <w:rFonts w:ascii="Symbol" w:hAnsi="Symbol" w:hint="default"/>
      </w:rPr>
    </w:lvl>
    <w:lvl w:ilvl="1" w:tplc="824C1E34">
      <w:start w:val="1"/>
      <w:numFmt w:val="bullet"/>
      <w:lvlText w:val="o"/>
      <w:lvlJc w:val="left"/>
      <w:pPr>
        <w:ind w:left="1440" w:hanging="360"/>
      </w:pPr>
      <w:rPr>
        <w:rFonts w:ascii="Courier New" w:hAnsi="Courier New" w:hint="default"/>
      </w:rPr>
    </w:lvl>
    <w:lvl w:ilvl="2" w:tplc="160628D2">
      <w:start w:val="1"/>
      <w:numFmt w:val="bullet"/>
      <w:lvlText w:val=""/>
      <w:lvlJc w:val="left"/>
      <w:pPr>
        <w:ind w:left="2160" w:hanging="360"/>
      </w:pPr>
      <w:rPr>
        <w:rFonts w:ascii="Wingdings" w:hAnsi="Wingdings" w:hint="default"/>
      </w:rPr>
    </w:lvl>
    <w:lvl w:ilvl="3" w:tplc="568800AA">
      <w:start w:val="1"/>
      <w:numFmt w:val="bullet"/>
      <w:lvlText w:val=""/>
      <w:lvlJc w:val="left"/>
      <w:pPr>
        <w:ind w:left="2880" w:hanging="360"/>
      </w:pPr>
      <w:rPr>
        <w:rFonts w:ascii="Symbol" w:hAnsi="Symbol" w:hint="default"/>
      </w:rPr>
    </w:lvl>
    <w:lvl w:ilvl="4" w:tplc="C4BE42A0">
      <w:start w:val="1"/>
      <w:numFmt w:val="bullet"/>
      <w:lvlText w:val="o"/>
      <w:lvlJc w:val="left"/>
      <w:pPr>
        <w:ind w:left="3600" w:hanging="360"/>
      </w:pPr>
      <w:rPr>
        <w:rFonts w:ascii="Courier New" w:hAnsi="Courier New" w:hint="default"/>
      </w:rPr>
    </w:lvl>
    <w:lvl w:ilvl="5" w:tplc="774037E2">
      <w:start w:val="1"/>
      <w:numFmt w:val="bullet"/>
      <w:lvlText w:val=""/>
      <w:lvlJc w:val="left"/>
      <w:pPr>
        <w:ind w:left="4320" w:hanging="360"/>
      </w:pPr>
      <w:rPr>
        <w:rFonts w:ascii="Wingdings" w:hAnsi="Wingdings" w:hint="default"/>
      </w:rPr>
    </w:lvl>
    <w:lvl w:ilvl="6" w:tplc="4EEE9470">
      <w:start w:val="1"/>
      <w:numFmt w:val="bullet"/>
      <w:lvlText w:val=""/>
      <w:lvlJc w:val="left"/>
      <w:pPr>
        <w:ind w:left="5040" w:hanging="360"/>
      </w:pPr>
      <w:rPr>
        <w:rFonts w:ascii="Symbol" w:hAnsi="Symbol" w:hint="default"/>
      </w:rPr>
    </w:lvl>
    <w:lvl w:ilvl="7" w:tplc="1D7C8EAC">
      <w:start w:val="1"/>
      <w:numFmt w:val="bullet"/>
      <w:lvlText w:val="o"/>
      <w:lvlJc w:val="left"/>
      <w:pPr>
        <w:ind w:left="5760" w:hanging="360"/>
      </w:pPr>
      <w:rPr>
        <w:rFonts w:ascii="Courier New" w:hAnsi="Courier New" w:hint="default"/>
      </w:rPr>
    </w:lvl>
    <w:lvl w:ilvl="8" w:tplc="BFF8429E">
      <w:start w:val="1"/>
      <w:numFmt w:val="bullet"/>
      <w:lvlText w:val=""/>
      <w:lvlJc w:val="left"/>
      <w:pPr>
        <w:ind w:left="6480" w:hanging="360"/>
      </w:pPr>
      <w:rPr>
        <w:rFonts w:ascii="Wingdings" w:hAnsi="Wingdings" w:hint="default"/>
      </w:rPr>
    </w:lvl>
  </w:abstractNum>
  <w:abstractNum w:abstractNumId="50" w15:restartNumberingAfterBreak="0">
    <w:nsid w:val="6EA2DE89"/>
    <w:multiLevelType w:val="hybridMultilevel"/>
    <w:tmpl w:val="FFFFFFFF"/>
    <w:lvl w:ilvl="0" w:tplc="9DA2C01E">
      <w:start w:val="1"/>
      <w:numFmt w:val="decimal"/>
      <w:lvlText w:val="%1."/>
      <w:lvlJc w:val="left"/>
      <w:pPr>
        <w:ind w:left="720" w:hanging="360"/>
      </w:pPr>
    </w:lvl>
    <w:lvl w:ilvl="1" w:tplc="CA0E3A74">
      <w:start w:val="1"/>
      <w:numFmt w:val="lowerLetter"/>
      <w:lvlText w:val="%2."/>
      <w:lvlJc w:val="left"/>
      <w:pPr>
        <w:ind w:left="1440" w:hanging="360"/>
      </w:pPr>
    </w:lvl>
    <w:lvl w:ilvl="2" w:tplc="EC841AA8">
      <w:start w:val="1"/>
      <w:numFmt w:val="lowerRoman"/>
      <w:lvlText w:val="%3."/>
      <w:lvlJc w:val="right"/>
      <w:pPr>
        <w:ind w:left="2160" w:hanging="180"/>
      </w:pPr>
    </w:lvl>
    <w:lvl w:ilvl="3" w:tplc="14267016">
      <w:start w:val="1"/>
      <w:numFmt w:val="decimal"/>
      <w:lvlText w:val="%4."/>
      <w:lvlJc w:val="left"/>
      <w:pPr>
        <w:ind w:left="2880" w:hanging="360"/>
      </w:pPr>
    </w:lvl>
    <w:lvl w:ilvl="4" w:tplc="67DCD3E0">
      <w:start w:val="1"/>
      <w:numFmt w:val="lowerLetter"/>
      <w:lvlText w:val="%5."/>
      <w:lvlJc w:val="left"/>
      <w:pPr>
        <w:ind w:left="3600" w:hanging="360"/>
      </w:pPr>
    </w:lvl>
    <w:lvl w:ilvl="5" w:tplc="CD887DF6">
      <w:start w:val="1"/>
      <w:numFmt w:val="lowerRoman"/>
      <w:lvlText w:val="%6."/>
      <w:lvlJc w:val="right"/>
      <w:pPr>
        <w:ind w:left="4320" w:hanging="180"/>
      </w:pPr>
    </w:lvl>
    <w:lvl w:ilvl="6" w:tplc="C68A3BE2">
      <w:start w:val="1"/>
      <w:numFmt w:val="decimal"/>
      <w:lvlText w:val="%7."/>
      <w:lvlJc w:val="left"/>
      <w:pPr>
        <w:ind w:left="5040" w:hanging="360"/>
      </w:pPr>
    </w:lvl>
    <w:lvl w:ilvl="7" w:tplc="C276A652">
      <w:start w:val="1"/>
      <w:numFmt w:val="lowerLetter"/>
      <w:lvlText w:val="%8."/>
      <w:lvlJc w:val="left"/>
      <w:pPr>
        <w:ind w:left="5760" w:hanging="360"/>
      </w:pPr>
    </w:lvl>
    <w:lvl w:ilvl="8" w:tplc="2418F88E">
      <w:start w:val="1"/>
      <w:numFmt w:val="lowerRoman"/>
      <w:lvlText w:val="%9."/>
      <w:lvlJc w:val="right"/>
      <w:pPr>
        <w:ind w:left="6480" w:hanging="180"/>
      </w:pPr>
    </w:lvl>
  </w:abstractNum>
  <w:abstractNum w:abstractNumId="51" w15:restartNumberingAfterBreak="0">
    <w:nsid w:val="6EBB6174"/>
    <w:multiLevelType w:val="hybridMultilevel"/>
    <w:tmpl w:val="9112CC20"/>
    <w:lvl w:ilvl="0" w:tplc="8BD28722">
      <w:start w:val="1"/>
      <w:numFmt w:val="bullet"/>
      <w:lvlText w:val=""/>
      <w:lvlJc w:val="left"/>
      <w:pPr>
        <w:ind w:left="720" w:hanging="360"/>
      </w:pPr>
      <w:rPr>
        <w:rFonts w:ascii="Symbol" w:hAnsi="Symbol" w:hint="default"/>
      </w:rPr>
    </w:lvl>
    <w:lvl w:ilvl="1" w:tplc="AF387E04">
      <w:start w:val="1"/>
      <w:numFmt w:val="bullet"/>
      <w:lvlText w:val="o"/>
      <w:lvlJc w:val="left"/>
      <w:pPr>
        <w:ind w:left="1440" w:hanging="360"/>
      </w:pPr>
      <w:rPr>
        <w:rFonts w:ascii="Courier New" w:hAnsi="Courier New" w:hint="default"/>
      </w:rPr>
    </w:lvl>
    <w:lvl w:ilvl="2" w:tplc="D4BE2FEA">
      <w:start w:val="1"/>
      <w:numFmt w:val="bullet"/>
      <w:lvlText w:val=""/>
      <w:lvlJc w:val="left"/>
      <w:pPr>
        <w:ind w:left="2160" w:hanging="360"/>
      </w:pPr>
      <w:rPr>
        <w:rFonts w:ascii="Wingdings" w:hAnsi="Wingdings" w:hint="default"/>
      </w:rPr>
    </w:lvl>
    <w:lvl w:ilvl="3" w:tplc="903AA630">
      <w:start w:val="1"/>
      <w:numFmt w:val="bullet"/>
      <w:lvlText w:val=""/>
      <w:lvlJc w:val="left"/>
      <w:pPr>
        <w:ind w:left="2880" w:hanging="360"/>
      </w:pPr>
      <w:rPr>
        <w:rFonts w:ascii="Symbol" w:hAnsi="Symbol" w:hint="default"/>
      </w:rPr>
    </w:lvl>
    <w:lvl w:ilvl="4" w:tplc="33CEC298">
      <w:start w:val="1"/>
      <w:numFmt w:val="bullet"/>
      <w:lvlText w:val="o"/>
      <w:lvlJc w:val="left"/>
      <w:pPr>
        <w:ind w:left="3600" w:hanging="360"/>
      </w:pPr>
      <w:rPr>
        <w:rFonts w:ascii="Courier New" w:hAnsi="Courier New" w:hint="default"/>
      </w:rPr>
    </w:lvl>
    <w:lvl w:ilvl="5" w:tplc="E714A688">
      <w:start w:val="1"/>
      <w:numFmt w:val="bullet"/>
      <w:lvlText w:val=""/>
      <w:lvlJc w:val="left"/>
      <w:pPr>
        <w:ind w:left="4320" w:hanging="360"/>
      </w:pPr>
      <w:rPr>
        <w:rFonts w:ascii="Wingdings" w:hAnsi="Wingdings" w:hint="default"/>
      </w:rPr>
    </w:lvl>
    <w:lvl w:ilvl="6" w:tplc="440017C4">
      <w:start w:val="1"/>
      <w:numFmt w:val="bullet"/>
      <w:lvlText w:val=""/>
      <w:lvlJc w:val="left"/>
      <w:pPr>
        <w:ind w:left="5040" w:hanging="360"/>
      </w:pPr>
      <w:rPr>
        <w:rFonts w:ascii="Symbol" w:hAnsi="Symbol" w:hint="default"/>
      </w:rPr>
    </w:lvl>
    <w:lvl w:ilvl="7" w:tplc="FD84339E">
      <w:start w:val="1"/>
      <w:numFmt w:val="bullet"/>
      <w:lvlText w:val="o"/>
      <w:lvlJc w:val="left"/>
      <w:pPr>
        <w:ind w:left="5760" w:hanging="360"/>
      </w:pPr>
      <w:rPr>
        <w:rFonts w:ascii="Courier New" w:hAnsi="Courier New" w:hint="default"/>
      </w:rPr>
    </w:lvl>
    <w:lvl w:ilvl="8" w:tplc="8F82E976">
      <w:start w:val="1"/>
      <w:numFmt w:val="bullet"/>
      <w:lvlText w:val=""/>
      <w:lvlJc w:val="left"/>
      <w:pPr>
        <w:ind w:left="6480" w:hanging="360"/>
      </w:pPr>
      <w:rPr>
        <w:rFonts w:ascii="Wingdings" w:hAnsi="Wingdings" w:hint="default"/>
      </w:rPr>
    </w:lvl>
  </w:abstractNum>
  <w:abstractNum w:abstractNumId="52" w15:restartNumberingAfterBreak="0">
    <w:nsid w:val="6F89AF1E"/>
    <w:multiLevelType w:val="hybridMultilevel"/>
    <w:tmpl w:val="FFFFFFFF"/>
    <w:lvl w:ilvl="0" w:tplc="4866F63C">
      <w:start w:val="1"/>
      <w:numFmt w:val="bullet"/>
      <w:lvlText w:val=""/>
      <w:lvlJc w:val="left"/>
      <w:pPr>
        <w:ind w:left="720" w:hanging="360"/>
      </w:pPr>
      <w:rPr>
        <w:rFonts w:ascii="Symbol" w:hAnsi="Symbol" w:hint="default"/>
      </w:rPr>
    </w:lvl>
    <w:lvl w:ilvl="1" w:tplc="0456A196">
      <w:start w:val="1"/>
      <w:numFmt w:val="bullet"/>
      <w:lvlText w:val="o"/>
      <w:lvlJc w:val="left"/>
      <w:pPr>
        <w:ind w:left="1440" w:hanging="360"/>
      </w:pPr>
      <w:rPr>
        <w:rFonts w:ascii="Courier New" w:hAnsi="Courier New" w:hint="default"/>
      </w:rPr>
    </w:lvl>
    <w:lvl w:ilvl="2" w:tplc="860C027C">
      <w:start w:val="1"/>
      <w:numFmt w:val="bullet"/>
      <w:lvlText w:val=""/>
      <w:lvlJc w:val="left"/>
      <w:pPr>
        <w:ind w:left="2160" w:hanging="360"/>
      </w:pPr>
      <w:rPr>
        <w:rFonts w:ascii="Wingdings" w:hAnsi="Wingdings" w:hint="default"/>
      </w:rPr>
    </w:lvl>
    <w:lvl w:ilvl="3" w:tplc="995E1F40">
      <w:start w:val="1"/>
      <w:numFmt w:val="bullet"/>
      <w:lvlText w:val=""/>
      <w:lvlJc w:val="left"/>
      <w:pPr>
        <w:ind w:left="2880" w:hanging="360"/>
      </w:pPr>
      <w:rPr>
        <w:rFonts w:ascii="Symbol" w:hAnsi="Symbol" w:hint="default"/>
      </w:rPr>
    </w:lvl>
    <w:lvl w:ilvl="4" w:tplc="2A9CE794">
      <w:start w:val="1"/>
      <w:numFmt w:val="bullet"/>
      <w:lvlText w:val="o"/>
      <w:lvlJc w:val="left"/>
      <w:pPr>
        <w:ind w:left="3600" w:hanging="360"/>
      </w:pPr>
      <w:rPr>
        <w:rFonts w:ascii="Courier New" w:hAnsi="Courier New" w:hint="default"/>
      </w:rPr>
    </w:lvl>
    <w:lvl w:ilvl="5" w:tplc="DB98FA7A">
      <w:start w:val="1"/>
      <w:numFmt w:val="bullet"/>
      <w:lvlText w:val=""/>
      <w:lvlJc w:val="left"/>
      <w:pPr>
        <w:ind w:left="4320" w:hanging="360"/>
      </w:pPr>
      <w:rPr>
        <w:rFonts w:ascii="Wingdings" w:hAnsi="Wingdings" w:hint="default"/>
      </w:rPr>
    </w:lvl>
    <w:lvl w:ilvl="6" w:tplc="A91C46CC">
      <w:start w:val="1"/>
      <w:numFmt w:val="bullet"/>
      <w:lvlText w:val=""/>
      <w:lvlJc w:val="left"/>
      <w:pPr>
        <w:ind w:left="5040" w:hanging="360"/>
      </w:pPr>
      <w:rPr>
        <w:rFonts w:ascii="Symbol" w:hAnsi="Symbol" w:hint="default"/>
      </w:rPr>
    </w:lvl>
    <w:lvl w:ilvl="7" w:tplc="536820D4">
      <w:start w:val="1"/>
      <w:numFmt w:val="bullet"/>
      <w:lvlText w:val="o"/>
      <w:lvlJc w:val="left"/>
      <w:pPr>
        <w:ind w:left="5760" w:hanging="360"/>
      </w:pPr>
      <w:rPr>
        <w:rFonts w:ascii="Courier New" w:hAnsi="Courier New" w:hint="default"/>
      </w:rPr>
    </w:lvl>
    <w:lvl w:ilvl="8" w:tplc="CDBAE692">
      <w:start w:val="1"/>
      <w:numFmt w:val="bullet"/>
      <w:lvlText w:val=""/>
      <w:lvlJc w:val="left"/>
      <w:pPr>
        <w:ind w:left="6480" w:hanging="360"/>
      </w:pPr>
      <w:rPr>
        <w:rFonts w:ascii="Wingdings" w:hAnsi="Wingdings" w:hint="default"/>
      </w:rPr>
    </w:lvl>
  </w:abstractNum>
  <w:abstractNum w:abstractNumId="53" w15:restartNumberingAfterBreak="0">
    <w:nsid w:val="6FB82ECF"/>
    <w:multiLevelType w:val="hybridMultilevel"/>
    <w:tmpl w:val="CB0E942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05892AF"/>
    <w:multiLevelType w:val="hybridMultilevel"/>
    <w:tmpl w:val="FFFFFFFF"/>
    <w:lvl w:ilvl="0" w:tplc="CEA40E94">
      <w:start w:val="1"/>
      <w:numFmt w:val="bullet"/>
      <w:lvlText w:val=""/>
      <w:lvlJc w:val="left"/>
      <w:pPr>
        <w:ind w:left="720" w:hanging="360"/>
      </w:pPr>
      <w:rPr>
        <w:rFonts w:ascii="Symbol" w:hAnsi="Symbol" w:hint="default"/>
      </w:rPr>
    </w:lvl>
    <w:lvl w:ilvl="1" w:tplc="A3AA5D50">
      <w:start w:val="1"/>
      <w:numFmt w:val="bullet"/>
      <w:lvlText w:val="o"/>
      <w:lvlJc w:val="left"/>
      <w:pPr>
        <w:ind w:left="1440" w:hanging="360"/>
      </w:pPr>
      <w:rPr>
        <w:rFonts w:ascii="Courier New" w:hAnsi="Courier New" w:hint="default"/>
      </w:rPr>
    </w:lvl>
    <w:lvl w:ilvl="2" w:tplc="18CCAA9C">
      <w:start w:val="1"/>
      <w:numFmt w:val="bullet"/>
      <w:lvlText w:val=""/>
      <w:lvlJc w:val="left"/>
      <w:pPr>
        <w:ind w:left="2160" w:hanging="360"/>
      </w:pPr>
      <w:rPr>
        <w:rFonts w:ascii="Wingdings" w:hAnsi="Wingdings" w:hint="default"/>
      </w:rPr>
    </w:lvl>
    <w:lvl w:ilvl="3" w:tplc="AFEEEA82">
      <w:start w:val="1"/>
      <w:numFmt w:val="bullet"/>
      <w:lvlText w:val=""/>
      <w:lvlJc w:val="left"/>
      <w:pPr>
        <w:ind w:left="2880" w:hanging="360"/>
      </w:pPr>
      <w:rPr>
        <w:rFonts w:ascii="Symbol" w:hAnsi="Symbol" w:hint="default"/>
      </w:rPr>
    </w:lvl>
    <w:lvl w:ilvl="4" w:tplc="384C3BF8">
      <w:start w:val="1"/>
      <w:numFmt w:val="bullet"/>
      <w:lvlText w:val="o"/>
      <w:lvlJc w:val="left"/>
      <w:pPr>
        <w:ind w:left="3600" w:hanging="360"/>
      </w:pPr>
      <w:rPr>
        <w:rFonts w:ascii="Courier New" w:hAnsi="Courier New" w:hint="default"/>
      </w:rPr>
    </w:lvl>
    <w:lvl w:ilvl="5" w:tplc="E28CD844">
      <w:start w:val="1"/>
      <w:numFmt w:val="bullet"/>
      <w:lvlText w:val=""/>
      <w:lvlJc w:val="left"/>
      <w:pPr>
        <w:ind w:left="4320" w:hanging="360"/>
      </w:pPr>
      <w:rPr>
        <w:rFonts w:ascii="Wingdings" w:hAnsi="Wingdings" w:hint="default"/>
      </w:rPr>
    </w:lvl>
    <w:lvl w:ilvl="6" w:tplc="2CF4FE68">
      <w:start w:val="1"/>
      <w:numFmt w:val="bullet"/>
      <w:lvlText w:val=""/>
      <w:lvlJc w:val="left"/>
      <w:pPr>
        <w:ind w:left="5040" w:hanging="360"/>
      </w:pPr>
      <w:rPr>
        <w:rFonts w:ascii="Symbol" w:hAnsi="Symbol" w:hint="default"/>
      </w:rPr>
    </w:lvl>
    <w:lvl w:ilvl="7" w:tplc="8FAC57AE">
      <w:start w:val="1"/>
      <w:numFmt w:val="bullet"/>
      <w:lvlText w:val="o"/>
      <w:lvlJc w:val="left"/>
      <w:pPr>
        <w:ind w:left="5760" w:hanging="360"/>
      </w:pPr>
      <w:rPr>
        <w:rFonts w:ascii="Courier New" w:hAnsi="Courier New" w:hint="default"/>
      </w:rPr>
    </w:lvl>
    <w:lvl w:ilvl="8" w:tplc="15E2F556">
      <w:start w:val="1"/>
      <w:numFmt w:val="bullet"/>
      <w:lvlText w:val=""/>
      <w:lvlJc w:val="left"/>
      <w:pPr>
        <w:ind w:left="6480" w:hanging="360"/>
      </w:pPr>
      <w:rPr>
        <w:rFonts w:ascii="Wingdings" w:hAnsi="Wingdings" w:hint="default"/>
      </w:rPr>
    </w:lvl>
  </w:abstractNum>
  <w:abstractNum w:abstractNumId="55" w15:restartNumberingAfterBreak="0">
    <w:nsid w:val="72DAE974"/>
    <w:multiLevelType w:val="hybridMultilevel"/>
    <w:tmpl w:val="FFFFFFFF"/>
    <w:lvl w:ilvl="0" w:tplc="08A29972">
      <w:start w:val="1"/>
      <w:numFmt w:val="decimal"/>
      <w:lvlText w:val="%1."/>
      <w:lvlJc w:val="left"/>
      <w:pPr>
        <w:ind w:left="1068" w:hanging="360"/>
      </w:pPr>
    </w:lvl>
    <w:lvl w:ilvl="1" w:tplc="1726633A">
      <w:start w:val="1"/>
      <w:numFmt w:val="lowerLetter"/>
      <w:lvlText w:val="%2."/>
      <w:lvlJc w:val="left"/>
      <w:pPr>
        <w:ind w:left="1788" w:hanging="360"/>
      </w:pPr>
    </w:lvl>
    <w:lvl w:ilvl="2" w:tplc="0E288B20">
      <w:start w:val="1"/>
      <w:numFmt w:val="lowerRoman"/>
      <w:lvlText w:val="%3."/>
      <w:lvlJc w:val="right"/>
      <w:pPr>
        <w:ind w:left="2508" w:hanging="180"/>
      </w:pPr>
    </w:lvl>
    <w:lvl w:ilvl="3" w:tplc="F1C82D2A">
      <w:start w:val="1"/>
      <w:numFmt w:val="decimal"/>
      <w:lvlText w:val="%4."/>
      <w:lvlJc w:val="left"/>
      <w:pPr>
        <w:ind w:left="3228" w:hanging="360"/>
      </w:pPr>
    </w:lvl>
    <w:lvl w:ilvl="4" w:tplc="F2044254">
      <w:start w:val="1"/>
      <w:numFmt w:val="lowerLetter"/>
      <w:lvlText w:val="%5."/>
      <w:lvlJc w:val="left"/>
      <w:pPr>
        <w:ind w:left="3948" w:hanging="360"/>
      </w:pPr>
    </w:lvl>
    <w:lvl w:ilvl="5" w:tplc="113445C6">
      <w:start w:val="1"/>
      <w:numFmt w:val="lowerRoman"/>
      <w:lvlText w:val="%6."/>
      <w:lvlJc w:val="right"/>
      <w:pPr>
        <w:ind w:left="4668" w:hanging="180"/>
      </w:pPr>
    </w:lvl>
    <w:lvl w:ilvl="6" w:tplc="196E0F80">
      <w:start w:val="1"/>
      <w:numFmt w:val="decimal"/>
      <w:lvlText w:val="%7."/>
      <w:lvlJc w:val="left"/>
      <w:pPr>
        <w:ind w:left="5388" w:hanging="360"/>
      </w:pPr>
    </w:lvl>
    <w:lvl w:ilvl="7" w:tplc="21BC7D70">
      <w:start w:val="1"/>
      <w:numFmt w:val="lowerLetter"/>
      <w:lvlText w:val="%8."/>
      <w:lvlJc w:val="left"/>
      <w:pPr>
        <w:ind w:left="6108" w:hanging="360"/>
      </w:pPr>
    </w:lvl>
    <w:lvl w:ilvl="8" w:tplc="B2028274">
      <w:start w:val="1"/>
      <w:numFmt w:val="lowerRoman"/>
      <w:lvlText w:val="%9."/>
      <w:lvlJc w:val="right"/>
      <w:pPr>
        <w:ind w:left="6828" w:hanging="180"/>
      </w:pPr>
    </w:lvl>
  </w:abstractNum>
  <w:abstractNum w:abstractNumId="56" w15:restartNumberingAfterBreak="0">
    <w:nsid w:val="755BE1A7"/>
    <w:multiLevelType w:val="hybridMultilevel"/>
    <w:tmpl w:val="FFFFFFFF"/>
    <w:lvl w:ilvl="0" w:tplc="3D381092">
      <w:start w:val="1"/>
      <w:numFmt w:val="bullet"/>
      <w:lvlText w:val=""/>
      <w:lvlJc w:val="left"/>
      <w:pPr>
        <w:ind w:left="720" w:hanging="360"/>
      </w:pPr>
      <w:rPr>
        <w:rFonts w:ascii="Symbol" w:hAnsi="Symbol" w:hint="default"/>
      </w:rPr>
    </w:lvl>
    <w:lvl w:ilvl="1" w:tplc="1CDA50B6">
      <w:start w:val="1"/>
      <w:numFmt w:val="bullet"/>
      <w:lvlText w:val="o"/>
      <w:lvlJc w:val="left"/>
      <w:pPr>
        <w:ind w:left="1440" w:hanging="360"/>
      </w:pPr>
      <w:rPr>
        <w:rFonts w:ascii="Courier New" w:hAnsi="Courier New" w:hint="default"/>
      </w:rPr>
    </w:lvl>
    <w:lvl w:ilvl="2" w:tplc="D932FDAE">
      <w:start w:val="1"/>
      <w:numFmt w:val="bullet"/>
      <w:lvlText w:val=""/>
      <w:lvlJc w:val="left"/>
      <w:pPr>
        <w:ind w:left="2160" w:hanging="360"/>
      </w:pPr>
      <w:rPr>
        <w:rFonts w:ascii="Wingdings" w:hAnsi="Wingdings" w:hint="default"/>
      </w:rPr>
    </w:lvl>
    <w:lvl w:ilvl="3" w:tplc="AFE8C580">
      <w:start w:val="1"/>
      <w:numFmt w:val="bullet"/>
      <w:lvlText w:val=""/>
      <w:lvlJc w:val="left"/>
      <w:pPr>
        <w:ind w:left="2880" w:hanging="360"/>
      </w:pPr>
      <w:rPr>
        <w:rFonts w:ascii="Symbol" w:hAnsi="Symbol" w:hint="default"/>
      </w:rPr>
    </w:lvl>
    <w:lvl w:ilvl="4" w:tplc="7BDACB3E">
      <w:start w:val="1"/>
      <w:numFmt w:val="bullet"/>
      <w:lvlText w:val="o"/>
      <w:lvlJc w:val="left"/>
      <w:pPr>
        <w:ind w:left="3600" w:hanging="360"/>
      </w:pPr>
      <w:rPr>
        <w:rFonts w:ascii="Courier New" w:hAnsi="Courier New" w:hint="default"/>
      </w:rPr>
    </w:lvl>
    <w:lvl w:ilvl="5" w:tplc="ABA8E5B2">
      <w:start w:val="1"/>
      <w:numFmt w:val="bullet"/>
      <w:lvlText w:val=""/>
      <w:lvlJc w:val="left"/>
      <w:pPr>
        <w:ind w:left="4320" w:hanging="360"/>
      </w:pPr>
      <w:rPr>
        <w:rFonts w:ascii="Wingdings" w:hAnsi="Wingdings" w:hint="default"/>
      </w:rPr>
    </w:lvl>
    <w:lvl w:ilvl="6" w:tplc="9504468C">
      <w:start w:val="1"/>
      <w:numFmt w:val="bullet"/>
      <w:lvlText w:val=""/>
      <w:lvlJc w:val="left"/>
      <w:pPr>
        <w:ind w:left="5040" w:hanging="360"/>
      </w:pPr>
      <w:rPr>
        <w:rFonts w:ascii="Symbol" w:hAnsi="Symbol" w:hint="default"/>
      </w:rPr>
    </w:lvl>
    <w:lvl w:ilvl="7" w:tplc="E6E09F7A">
      <w:start w:val="1"/>
      <w:numFmt w:val="bullet"/>
      <w:lvlText w:val="o"/>
      <w:lvlJc w:val="left"/>
      <w:pPr>
        <w:ind w:left="5760" w:hanging="360"/>
      </w:pPr>
      <w:rPr>
        <w:rFonts w:ascii="Courier New" w:hAnsi="Courier New" w:hint="default"/>
      </w:rPr>
    </w:lvl>
    <w:lvl w:ilvl="8" w:tplc="7DBC352A">
      <w:start w:val="1"/>
      <w:numFmt w:val="bullet"/>
      <w:lvlText w:val=""/>
      <w:lvlJc w:val="left"/>
      <w:pPr>
        <w:ind w:left="6480" w:hanging="360"/>
      </w:pPr>
      <w:rPr>
        <w:rFonts w:ascii="Wingdings" w:hAnsi="Wingdings" w:hint="default"/>
      </w:rPr>
    </w:lvl>
  </w:abstractNum>
  <w:abstractNum w:abstractNumId="57" w15:restartNumberingAfterBreak="0">
    <w:nsid w:val="796E8E35"/>
    <w:multiLevelType w:val="hybridMultilevel"/>
    <w:tmpl w:val="FFFFFFFF"/>
    <w:lvl w:ilvl="0" w:tplc="4A38C590">
      <w:start w:val="1"/>
      <w:numFmt w:val="bullet"/>
      <w:lvlText w:val=""/>
      <w:lvlJc w:val="left"/>
      <w:pPr>
        <w:ind w:left="720" w:hanging="360"/>
      </w:pPr>
      <w:rPr>
        <w:rFonts w:ascii="Symbol" w:hAnsi="Symbol" w:hint="default"/>
      </w:rPr>
    </w:lvl>
    <w:lvl w:ilvl="1" w:tplc="DFF8BCA0">
      <w:start w:val="1"/>
      <w:numFmt w:val="bullet"/>
      <w:lvlText w:val="o"/>
      <w:lvlJc w:val="left"/>
      <w:pPr>
        <w:ind w:left="1440" w:hanging="360"/>
      </w:pPr>
      <w:rPr>
        <w:rFonts w:ascii="Courier New" w:hAnsi="Courier New" w:hint="default"/>
      </w:rPr>
    </w:lvl>
    <w:lvl w:ilvl="2" w:tplc="C06217B8">
      <w:start w:val="1"/>
      <w:numFmt w:val="bullet"/>
      <w:lvlText w:val=""/>
      <w:lvlJc w:val="left"/>
      <w:pPr>
        <w:ind w:left="2160" w:hanging="360"/>
      </w:pPr>
      <w:rPr>
        <w:rFonts w:ascii="Wingdings" w:hAnsi="Wingdings" w:hint="default"/>
      </w:rPr>
    </w:lvl>
    <w:lvl w:ilvl="3" w:tplc="479A75B6">
      <w:start w:val="1"/>
      <w:numFmt w:val="bullet"/>
      <w:lvlText w:val=""/>
      <w:lvlJc w:val="left"/>
      <w:pPr>
        <w:ind w:left="2880" w:hanging="360"/>
      </w:pPr>
      <w:rPr>
        <w:rFonts w:ascii="Symbol" w:hAnsi="Symbol" w:hint="default"/>
      </w:rPr>
    </w:lvl>
    <w:lvl w:ilvl="4" w:tplc="366C4D0E">
      <w:start w:val="1"/>
      <w:numFmt w:val="bullet"/>
      <w:lvlText w:val="o"/>
      <w:lvlJc w:val="left"/>
      <w:pPr>
        <w:ind w:left="3600" w:hanging="360"/>
      </w:pPr>
      <w:rPr>
        <w:rFonts w:ascii="Courier New" w:hAnsi="Courier New" w:hint="default"/>
      </w:rPr>
    </w:lvl>
    <w:lvl w:ilvl="5" w:tplc="7F2C3E80">
      <w:start w:val="1"/>
      <w:numFmt w:val="bullet"/>
      <w:lvlText w:val=""/>
      <w:lvlJc w:val="left"/>
      <w:pPr>
        <w:ind w:left="4320" w:hanging="360"/>
      </w:pPr>
      <w:rPr>
        <w:rFonts w:ascii="Wingdings" w:hAnsi="Wingdings" w:hint="default"/>
      </w:rPr>
    </w:lvl>
    <w:lvl w:ilvl="6" w:tplc="160C3040">
      <w:start w:val="1"/>
      <w:numFmt w:val="bullet"/>
      <w:lvlText w:val=""/>
      <w:lvlJc w:val="left"/>
      <w:pPr>
        <w:ind w:left="5040" w:hanging="360"/>
      </w:pPr>
      <w:rPr>
        <w:rFonts w:ascii="Symbol" w:hAnsi="Symbol" w:hint="default"/>
      </w:rPr>
    </w:lvl>
    <w:lvl w:ilvl="7" w:tplc="52AABAAE">
      <w:start w:val="1"/>
      <w:numFmt w:val="bullet"/>
      <w:lvlText w:val="o"/>
      <w:lvlJc w:val="left"/>
      <w:pPr>
        <w:ind w:left="5760" w:hanging="360"/>
      </w:pPr>
      <w:rPr>
        <w:rFonts w:ascii="Courier New" w:hAnsi="Courier New" w:hint="default"/>
      </w:rPr>
    </w:lvl>
    <w:lvl w:ilvl="8" w:tplc="45E60BE8">
      <w:start w:val="1"/>
      <w:numFmt w:val="bullet"/>
      <w:lvlText w:val=""/>
      <w:lvlJc w:val="left"/>
      <w:pPr>
        <w:ind w:left="6480" w:hanging="360"/>
      </w:pPr>
      <w:rPr>
        <w:rFonts w:ascii="Wingdings" w:hAnsi="Wingdings" w:hint="default"/>
      </w:rPr>
    </w:lvl>
  </w:abstractNum>
  <w:abstractNum w:abstractNumId="58" w15:restartNumberingAfterBreak="0">
    <w:nsid w:val="7CC34A80"/>
    <w:multiLevelType w:val="hybridMultilevel"/>
    <w:tmpl w:val="FFFFFFFF"/>
    <w:lvl w:ilvl="0" w:tplc="8B4A2B2E">
      <w:start w:val="1"/>
      <w:numFmt w:val="bullet"/>
      <w:lvlText w:val=""/>
      <w:lvlJc w:val="left"/>
      <w:pPr>
        <w:ind w:left="720" w:hanging="360"/>
      </w:pPr>
      <w:rPr>
        <w:rFonts w:ascii="Symbol" w:hAnsi="Symbol" w:hint="default"/>
      </w:rPr>
    </w:lvl>
    <w:lvl w:ilvl="1" w:tplc="C9FC417A">
      <w:start w:val="1"/>
      <w:numFmt w:val="bullet"/>
      <w:lvlText w:val="o"/>
      <w:lvlJc w:val="left"/>
      <w:pPr>
        <w:ind w:left="1440" w:hanging="360"/>
      </w:pPr>
      <w:rPr>
        <w:rFonts w:ascii="Courier New" w:hAnsi="Courier New" w:hint="default"/>
      </w:rPr>
    </w:lvl>
    <w:lvl w:ilvl="2" w:tplc="3260EDBE">
      <w:start w:val="1"/>
      <w:numFmt w:val="bullet"/>
      <w:lvlText w:val=""/>
      <w:lvlJc w:val="left"/>
      <w:pPr>
        <w:ind w:left="2160" w:hanging="360"/>
      </w:pPr>
      <w:rPr>
        <w:rFonts w:ascii="Wingdings" w:hAnsi="Wingdings" w:hint="default"/>
      </w:rPr>
    </w:lvl>
    <w:lvl w:ilvl="3" w:tplc="35902C38">
      <w:start w:val="1"/>
      <w:numFmt w:val="bullet"/>
      <w:lvlText w:val=""/>
      <w:lvlJc w:val="left"/>
      <w:pPr>
        <w:ind w:left="2880" w:hanging="360"/>
      </w:pPr>
      <w:rPr>
        <w:rFonts w:ascii="Symbol" w:hAnsi="Symbol" w:hint="default"/>
      </w:rPr>
    </w:lvl>
    <w:lvl w:ilvl="4" w:tplc="C6FC3978">
      <w:start w:val="1"/>
      <w:numFmt w:val="bullet"/>
      <w:lvlText w:val="o"/>
      <w:lvlJc w:val="left"/>
      <w:pPr>
        <w:ind w:left="3600" w:hanging="360"/>
      </w:pPr>
      <w:rPr>
        <w:rFonts w:ascii="Courier New" w:hAnsi="Courier New" w:hint="default"/>
      </w:rPr>
    </w:lvl>
    <w:lvl w:ilvl="5" w:tplc="232CB736">
      <w:start w:val="1"/>
      <w:numFmt w:val="bullet"/>
      <w:lvlText w:val=""/>
      <w:lvlJc w:val="left"/>
      <w:pPr>
        <w:ind w:left="4320" w:hanging="360"/>
      </w:pPr>
      <w:rPr>
        <w:rFonts w:ascii="Wingdings" w:hAnsi="Wingdings" w:hint="default"/>
      </w:rPr>
    </w:lvl>
    <w:lvl w:ilvl="6" w:tplc="101A1386">
      <w:start w:val="1"/>
      <w:numFmt w:val="bullet"/>
      <w:lvlText w:val=""/>
      <w:lvlJc w:val="left"/>
      <w:pPr>
        <w:ind w:left="5040" w:hanging="360"/>
      </w:pPr>
      <w:rPr>
        <w:rFonts w:ascii="Symbol" w:hAnsi="Symbol" w:hint="default"/>
      </w:rPr>
    </w:lvl>
    <w:lvl w:ilvl="7" w:tplc="51F244B4">
      <w:start w:val="1"/>
      <w:numFmt w:val="bullet"/>
      <w:lvlText w:val="o"/>
      <w:lvlJc w:val="left"/>
      <w:pPr>
        <w:ind w:left="5760" w:hanging="360"/>
      </w:pPr>
      <w:rPr>
        <w:rFonts w:ascii="Courier New" w:hAnsi="Courier New" w:hint="default"/>
      </w:rPr>
    </w:lvl>
    <w:lvl w:ilvl="8" w:tplc="0698600C">
      <w:start w:val="1"/>
      <w:numFmt w:val="bullet"/>
      <w:lvlText w:val=""/>
      <w:lvlJc w:val="left"/>
      <w:pPr>
        <w:ind w:left="6480" w:hanging="360"/>
      </w:pPr>
      <w:rPr>
        <w:rFonts w:ascii="Wingdings" w:hAnsi="Wingdings" w:hint="default"/>
      </w:rPr>
    </w:lvl>
  </w:abstractNum>
  <w:abstractNum w:abstractNumId="59" w15:restartNumberingAfterBreak="0">
    <w:nsid w:val="7D1429CC"/>
    <w:multiLevelType w:val="hybridMultilevel"/>
    <w:tmpl w:val="8102A2D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7F1F8D18"/>
    <w:multiLevelType w:val="hybridMultilevel"/>
    <w:tmpl w:val="836ADA6C"/>
    <w:lvl w:ilvl="0" w:tplc="E766EF0E">
      <w:start w:val="1"/>
      <w:numFmt w:val="bullet"/>
      <w:lvlText w:val=""/>
      <w:lvlJc w:val="left"/>
      <w:pPr>
        <w:ind w:left="720" w:hanging="360"/>
      </w:pPr>
      <w:rPr>
        <w:rFonts w:ascii="Symbol" w:hAnsi="Symbol" w:hint="default"/>
      </w:rPr>
    </w:lvl>
    <w:lvl w:ilvl="1" w:tplc="78606BE4">
      <w:start w:val="1"/>
      <w:numFmt w:val="bullet"/>
      <w:lvlText w:val="o"/>
      <w:lvlJc w:val="left"/>
      <w:pPr>
        <w:ind w:left="1440" w:hanging="360"/>
      </w:pPr>
      <w:rPr>
        <w:rFonts w:ascii="Courier New" w:hAnsi="Courier New" w:hint="default"/>
      </w:rPr>
    </w:lvl>
    <w:lvl w:ilvl="2" w:tplc="6E88CD78">
      <w:start w:val="1"/>
      <w:numFmt w:val="bullet"/>
      <w:lvlText w:val=""/>
      <w:lvlJc w:val="left"/>
      <w:pPr>
        <w:ind w:left="2160" w:hanging="360"/>
      </w:pPr>
      <w:rPr>
        <w:rFonts w:ascii="Wingdings" w:hAnsi="Wingdings" w:hint="default"/>
      </w:rPr>
    </w:lvl>
    <w:lvl w:ilvl="3" w:tplc="09961C4E">
      <w:start w:val="1"/>
      <w:numFmt w:val="bullet"/>
      <w:lvlText w:val=""/>
      <w:lvlJc w:val="left"/>
      <w:pPr>
        <w:ind w:left="2880" w:hanging="360"/>
      </w:pPr>
      <w:rPr>
        <w:rFonts w:ascii="Symbol" w:hAnsi="Symbol" w:hint="default"/>
      </w:rPr>
    </w:lvl>
    <w:lvl w:ilvl="4" w:tplc="20164860">
      <w:start w:val="1"/>
      <w:numFmt w:val="bullet"/>
      <w:lvlText w:val="o"/>
      <w:lvlJc w:val="left"/>
      <w:pPr>
        <w:ind w:left="3600" w:hanging="360"/>
      </w:pPr>
      <w:rPr>
        <w:rFonts w:ascii="Courier New" w:hAnsi="Courier New" w:hint="default"/>
      </w:rPr>
    </w:lvl>
    <w:lvl w:ilvl="5" w:tplc="EC261818">
      <w:start w:val="1"/>
      <w:numFmt w:val="bullet"/>
      <w:lvlText w:val=""/>
      <w:lvlJc w:val="left"/>
      <w:pPr>
        <w:ind w:left="4320" w:hanging="360"/>
      </w:pPr>
      <w:rPr>
        <w:rFonts w:ascii="Wingdings" w:hAnsi="Wingdings" w:hint="default"/>
      </w:rPr>
    </w:lvl>
    <w:lvl w:ilvl="6" w:tplc="D5603AB2">
      <w:start w:val="1"/>
      <w:numFmt w:val="bullet"/>
      <w:lvlText w:val=""/>
      <w:lvlJc w:val="left"/>
      <w:pPr>
        <w:ind w:left="5040" w:hanging="360"/>
      </w:pPr>
      <w:rPr>
        <w:rFonts w:ascii="Symbol" w:hAnsi="Symbol" w:hint="default"/>
      </w:rPr>
    </w:lvl>
    <w:lvl w:ilvl="7" w:tplc="30266B9A">
      <w:start w:val="1"/>
      <w:numFmt w:val="bullet"/>
      <w:lvlText w:val="o"/>
      <w:lvlJc w:val="left"/>
      <w:pPr>
        <w:ind w:left="5760" w:hanging="360"/>
      </w:pPr>
      <w:rPr>
        <w:rFonts w:ascii="Courier New" w:hAnsi="Courier New" w:hint="default"/>
      </w:rPr>
    </w:lvl>
    <w:lvl w:ilvl="8" w:tplc="7FAED066">
      <w:start w:val="1"/>
      <w:numFmt w:val="bullet"/>
      <w:lvlText w:val=""/>
      <w:lvlJc w:val="left"/>
      <w:pPr>
        <w:ind w:left="6480" w:hanging="360"/>
      </w:pPr>
      <w:rPr>
        <w:rFonts w:ascii="Wingdings" w:hAnsi="Wingdings" w:hint="default"/>
      </w:rPr>
    </w:lvl>
  </w:abstractNum>
  <w:abstractNum w:abstractNumId="61" w15:restartNumberingAfterBreak="0">
    <w:nsid w:val="7F391406"/>
    <w:multiLevelType w:val="hybridMultilevel"/>
    <w:tmpl w:val="ABF0B6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10637449">
    <w:abstractNumId w:val="51"/>
  </w:num>
  <w:num w:numId="2" w16cid:durableId="1652443371">
    <w:abstractNumId w:val="60"/>
  </w:num>
  <w:num w:numId="3" w16cid:durableId="720514927">
    <w:abstractNumId w:val="18"/>
  </w:num>
  <w:num w:numId="4" w16cid:durableId="676887044">
    <w:abstractNumId w:val="46"/>
  </w:num>
  <w:num w:numId="5" w16cid:durableId="362825343">
    <w:abstractNumId w:val="40"/>
  </w:num>
  <w:num w:numId="6" w16cid:durableId="500780556">
    <w:abstractNumId w:val="53"/>
  </w:num>
  <w:num w:numId="7" w16cid:durableId="802121523">
    <w:abstractNumId w:val="43"/>
  </w:num>
  <w:num w:numId="8" w16cid:durableId="397166415">
    <w:abstractNumId w:val="59"/>
  </w:num>
  <w:num w:numId="9" w16cid:durableId="270866312">
    <w:abstractNumId w:val="39"/>
  </w:num>
  <w:num w:numId="10" w16cid:durableId="131603021">
    <w:abstractNumId w:val="12"/>
  </w:num>
  <w:num w:numId="11" w16cid:durableId="830557191">
    <w:abstractNumId w:val="24"/>
  </w:num>
  <w:num w:numId="12" w16cid:durableId="1166939998">
    <w:abstractNumId w:val="2"/>
  </w:num>
  <w:num w:numId="13" w16cid:durableId="71976162">
    <w:abstractNumId w:val="48"/>
  </w:num>
  <w:num w:numId="14" w16cid:durableId="2051107368">
    <w:abstractNumId w:val="17"/>
  </w:num>
  <w:num w:numId="15" w16cid:durableId="463930937">
    <w:abstractNumId w:val="56"/>
  </w:num>
  <w:num w:numId="16" w16cid:durableId="986587159">
    <w:abstractNumId w:val="13"/>
  </w:num>
  <w:num w:numId="17" w16cid:durableId="609319514">
    <w:abstractNumId w:val="36"/>
  </w:num>
  <w:num w:numId="18" w16cid:durableId="1884052189">
    <w:abstractNumId w:val="44"/>
  </w:num>
  <w:num w:numId="19" w16cid:durableId="1069962128">
    <w:abstractNumId w:val="7"/>
  </w:num>
  <w:num w:numId="20" w16cid:durableId="119960024">
    <w:abstractNumId w:val="22"/>
  </w:num>
  <w:num w:numId="21" w16cid:durableId="353843292">
    <w:abstractNumId w:val="19"/>
  </w:num>
  <w:num w:numId="22" w16cid:durableId="1226650324">
    <w:abstractNumId w:val="23"/>
  </w:num>
  <w:num w:numId="23" w16cid:durableId="1964076196">
    <w:abstractNumId w:val="16"/>
  </w:num>
  <w:num w:numId="24" w16cid:durableId="1030301451">
    <w:abstractNumId w:val="5"/>
  </w:num>
  <w:num w:numId="25" w16cid:durableId="1163814934">
    <w:abstractNumId w:val="14"/>
  </w:num>
  <w:num w:numId="26" w16cid:durableId="1118992899">
    <w:abstractNumId w:val="28"/>
  </w:num>
  <w:num w:numId="27" w16cid:durableId="2056464311">
    <w:abstractNumId w:val="38"/>
  </w:num>
  <w:num w:numId="28" w16cid:durableId="1808814604">
    <w:abstractNumId w:val="1"/>
  </w:num>
  <w:num w:numId="29" w16cid:durableId="1195115011">
    <w:abstractNumId w:val="49"/>
  </w:num>
  <w:num w:numId="30" w16cid:durableId="768737489">
    <w:abstractNumId w:val="15"/>
  </w:num>
  <w:num w:numId="31" w16cid:durableId="1839270917">
    <w:abstractNumId w:val="42"/>
  </w:num>
  <w:num w:numId="32" w16cid:durableId="1516530624">
    <w:abstractNumId w:val="52"/>
  </w:num>
  <w:num w:numId="33" w16cid:durableId="1937446359">
    <w:abstractNumId w:val="30"/>
  </w:num>
  <w:num w:numId="34" w16cid:durableId="1008479793">
    <w:abstractNumId w:val="58"/>
  </w:num>
  <w:num w:numId="35" w16cid:durableId="725643634">
    <w:abstractNumId w:val="27"/>
  </w:num>
  <w:num w:numId="36" w16cid:durableId="865363885">
    <w:abstractNumId w:val="21"/>
  </w:num>
  <w:num w:numId="37" w16cid:durableId="1298142964">
    <w:abstractNumId w:val="26"/>
  </w:num>
  <w:num w:numId="38" w16cid:durableId="559898812">
    <w:abstractNumId w:val="33"/>
  </w:num>
  <w:num w:numId="39" w16cid:durableId="449327277">
    <w:abstractNumId w:val="57"/>
  </w:num>
  <w:num w:numId="40" w16cid:durableId="263418636">
    <w:abstractNumId w:val="31"/>
  </w:num>
  <w:num w:numId="41" w16cid:durableId="1624772313">
    <w:abstractNumId w:val="61"/>
  </w:num>
  <w:num w:numId="42" w16cid:durableId="1314724185">
    <w:abstractNumId w:val="6"/>
  </w:num>
  <w:num w:numId="43" w16cid:durableId="835995468">
    <w:abstractNumId w:val="37"/>
  </w:num>
  <w:num w:numId="44" w16cid:durableId="77947377">
    <w:abstractNumId w:val="54"/>
  </w:num>
  <w:num w:numId="45" w16cid:durableId="685328755">
    <w:abstractNumId w:val="20"/>
  </w:num>
  <w:num w:numId="46" w16cid:durableId="2116560430">
    <w:abstractNumId w:val="10"/>
  </w:num>
  <w:num w:numId="47" w16cid:durableId="2118480465">
    <w:abstractNumId w:val="47"/>
  </w:num>
  <w:num w:numId="48" w16cid:durableId="1377005154">
    <w:abstractNumId w:val="34"/>
  </w:num>
  <w:num w:numId="49" w16cid:durableId="1927759839">
    <w:abstractNumId w:val="29"/>
  </w:num>
  <w:num w:numId="50" w16cid:durableId="1922642182">
    <w:abstractNumId w:val="45"/>
  </w:num>
  <w:num w:numId="51" w16cid:durableId="1721781045">
    <w:abstractNumId w:val="35"/>
  </w:num>
  <w:num w:numId="52" w16cid:durableId="1888223702">
    <w:abstractNumId w:val="11"/>
  </w:num>
  <w:num w:numId="53" w16cid:durableId="181939364">
    <w:abstractNumId w:val="32"/>
  </w:num>
  <w:num w:numId="54" w16cid:durableId="504980553">
    <w:abstractNumId w:val="25"/>
  </w:num>
  <w:num w:numId="55" w16cid:durableId="122501421">
    <w:abstractNumId w:val="8"/>
  </w:num>
  <w:num w:numId="56" w16cid:durableId="1031609277">
    <w:abstractNumId w:val="50"/>
  </w:num>
  <w:num w:numId="57" w16cid:durableId="1238638652">
    <w:abstractNumId w:val="55"/>
  </w:num>
  <w:num w:numId="58" w16cid:durableId="1393582755">
    <w:abstractNumId w:val="4"/>
  </w:num>
  <w:num w:numId="59" w16cid:durableId="1340036421">
    <w:abstractNumId w:val="41"/>
  </w:num>
  <w:num w:numId="60" w16cid:durableId="1650668814">
    <w:abstractNumId w:val="0"/>
  </w:num>
  <w:num w:numId="61" w16cid:durableId="130754884">
    <w:abstractNumId w:val="3"/>
  </w:num>
  <w:num w:numId="62" w16cid:durableId="1350986746">
    <w:abstractNumId w:val="9"/>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uario invitado">
    <w15:presenceInfo w15:providerId="AD" w15:userId="S::urn:spo:anon#6ecdc57f4079e6d7633ee604871477d39306db8dff3d29e113e5566c718676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415"/>
    <w:rsid w:val="000019F0"/>
    <w:rsid w:val="00001AB5"/>
    <w:rsid w:val="000024D1"/>
    <w:rsid w:val="00002A4F"/>
    <w:rsid w:val="00002DBD"/>
    <w:rsid w:val="00013DA8"/>
    <w:rsid w:val="00013F7A"/>
    <w:rsid w:val="000156FE"/>
    <w:rsid w:val="00016089"/>
    <w:rsid w:val="00021E77"/>
    <w:rsid w:val="00021F98"/>
    <w:rsid w:val="00025C7B"/>
    <w:rsid w:val="00031282"/>
    <w:rsid w:val="00035D48"/>
    <w:rsid w:val="00037256"/>
    <w:rsid w:val="0003FBEB"/>
    <w:rsid w:val="00041F2F"/>
    <w:rsid w:val="00042803"/>
    <w:rsid w:val="000452EF"/>
    <w:rsid w:val="00051028"/>
    <w:rsid w:val="000527B3"/>
    <w:rsid w:val="00053840"/>
    <w:rsid w:val="000573A8"/>
    <w:rsid w:val="0006165E"/>
    <w:rsid w:val="000673BA"/>
    <w:rsid w:val="00073C03"/>
    <w:rsid w:val="00074D8B"/>
    <w:rsid w:val="00075258"/>
    <w:rsid w:val="0007668A"/>
    <w:rsid w:val="00080D81"/>
    <w:rsid w:val="0008633E"/>
    <w:rsid w:val="0008688E"/>
    <w:rsid w:val="0009067E"/>
    <w:rsid w:val="00091144"/>
    <w:rsid w:val="000914FE"/>
    <w:rsid w:val="000931CB"/>
    <w:rsid w:val="00093A64"/>
    <w:rsid w:val="00094603"/>
    <w:rsid w:val="00094631"/>
    <w:rsid w:val="00095E03"/>
    <w:rsid w:val="000973EF"/>
    <w:rsid w:val="000A0391"/>
    <w:rsid w:val="000A1247"/>
    <w:rsid w:val="000A45B2"/>
    <w:rsid w:val="000A63A4"/>
    <w:rsid w:val="000A6B0F"/>
    <w:rsid w:val="000B4A74"/>
    <w:rsid w:val="000B6C9F"/>
    <w:rsid w:val="000B6E5A"/>
    <w:rsid w:val="000B7F5C"/>
    <w:rsid w:val="000C35AB"/>
    <w:rsid w:val="000C6D2D"/>
    <w:rsid w:val="000D19BB"/>
    <w:rsid w:val="000D1D3A"/>
    <w:rsid w:val="000D6752"/>
    <w:rsid w:val="000E1472"/>
    <w:rsid w:val="000E264B"/>
    <w:rsid w:val="000E55CE"/>
    <w:rsid w:val="000F2188"/>
    <w:rsid w:val="000F3264"/>
    <w:rsid w:val="000F6573"/>
    <w:rsid w:val="00105EA1"/>
    <w:rsid w:val="001135E2"/>
    <w:rsid w:val="001141D0"/>
    <w:rsid w:val="001171BD"/>
    <w:rsid w:val="0012323F"/>
    <w:rsid w:val="00125E56"/>
    <w:rsid w:val="001266DC"/>
    <w:rsid w:val="001362A5"/>
    <w:rsid w:val="00140890"/>
    <w:rsid w:val="00142131"/>
    <w:rsid w:val="00143F9F"/>
    <w:rsid w:val="00143FBE"/>
    <w:rsid w:val="00144231"/>
    <w:rsid w:val="00147C8F"/>
    <w:rsid w:val="001501C6"/>
    <w:rsid w:val="001565E8"/>
    <w:rsid w:val="0015716E"/>
    <w:rsid w:val="001609F0"/>
    <w:rsid w:val="00160E59"/>
    <w:rsid w:val="0016100C"/>
    <w:rsid w:val="00161FDD"/>
    <w:rsid w:val="001625DA"/>
    <w:rsid w:val="00162BD1"/>
    <w:rsid w:val="001639F3"/>
    <w:rsid w:val="00166FB9"/>
    <w:rsid w:val="00170F29"/>
    <w:rsid w:val="0017184A"/>
    <w:rsid w:val="00175810"/>
    <w:rsid w:val="00175B40"/>
    <w:rsid w:val="00177497"/>
    <w:rsid w:val="001801DD"/>
    <w:rsid w:val="00190121"/>
    <w:rsid w:val="001922C8"/>
    <w:rsid w:val="001945DF"/>
    <w:rsid w:val="00197B1F"/>
    <w:rsid w:val="001A2A34"/>
    <w:rsid w:val="001A3AAE"/>
    <w:rsid w:val="001A5B48"/>
    <w:rsid w:val="001A6EC4"/>
    <w:rsid w:val="001B0A87"/>
    <w:rsid w:val="001B0BF5"/>
    <w:rsid w:val="001B2599"/>
    <w:rsid w:val="001B2797"/>
    <w:rsid w:val="001B5F9E"/>
    <w:rsid w:val="001B65A5"/>
    <w:rsid w:val="001C2599"/>
    <w:rsid w:val="001C6242"/>
    <w:rsid w:val="001D06C9"/>
    <w:rsid w:val="001D0B8B"/>
    <w:rsid w:val="001D0F41"/>
    <w:rsid w:val="001F1BEA"/>
    <w:rsid w:val="001F25F6"/>
    <w:rsid w:val="001F37E1"/>
    <w:rsid w:val="001F3885"/>
    <w:rsid w:val="001F4EEC"/>
    <w:rsid w:val="002008A6"/>
    <w:rsid w:val="0021332C"/>
    <w:rsid w:val="00213491"/>
    <w:rsid w:val="002177B6"/>
    <w:rsid w:val="002178C4"/>
    <w:rsid w:val="00220742"/>
    <w:rsid w:val="002238B4"/>
    <w:rsid w:val="002336C1"/>
    <w:rsid w:val="002370E3"/>
    <w:rsid w:val="00237766"/>
    <w:rsid w:val="002440C0"/>
    <w:rsid w:val="00245318"/>
    <w:rsid w:val="002454AF"/>
    <w:rsid w:val="002479E5"/>
    <w:rsid w:val="0024F9AD"/>
    <w:rsid w:val="00250BEC"/>
    <w:rsid w:val="00257003"/>
    <w:rsid w:val="00260070"/>
    <w:rsid w:val="0026109B"/>
    <w:rsid w:val="0026182C"/>
    <w:rsid w:val="00265098"/>
    <w:rsid w:val="0026584D"/>
    <w:rsid w:val="00265992"/>
    <w:rsid w:val="002702A5"/>
    <w:rsid w:val="00284C78"/>
    <w:rsid w:val="0028E4E1"/>
    <w:rsid w:val="00297DC0"/>
    <w:rsid w:val="002A3C67"/>
    <w:rsid w:val="002A69E7"/>
    <w:rsid w:val="002A7155"/>
    <w:rsid w:val="002B4F88"/>
    <w:rsid w:val="002B662C"/>
    <w:rsid w:val="002C235A"/>
    <w:rsid w:val="002D0A7C"/>
    <w:rsid w:val="002D0BF8"/>
    <w:rsid w:val="002E1053"/>
    <w:rsid w:val="002E3C98"/>
    <w:rsid w:val="002E5BA3"/>
    <w:rsid w:val="002F2B56"/>
    <w:rsid w:val="002F2C86"/>
    <w:rsid w:val="002F490D"/>
    <w:rsid w:val="002F6209"/>
    <w:rsid w:val="0030214A"/>
    <w:rsid w:val="00302E7F"/>
    <w:rsid w:val="003063D8"/>
    <w:rsid w:val="00306A68"/>
    <w:rsid w:val="003106D1"/>
    <w:rsid w:val="00313A73"/>
    <w:rsid w:val="0032190A"/>
    <w:rsid w:val="00321C0A"/>
    <w:rsid w:val="003257A1"/>
    <w:rsid w:val="00325DB9"/>
    <w:rsid w:val="00326CC2"/>
    <w:rsid w:val="00327AFC"/>
    <w:rsid w:val="00333260"/>
    <w:rsid w:val="00333CEE"/>
    <w:rsid w:val="003351DE"/>
    <w:rsid w:val="00335F3B"/>
    <w:rsid w:val="003458B4"/>
    <w:rsid w:val="00347ACF"/>
    <w:rsid w:val="0035505C"/>
    <w:rsid w:val="00360BE3"/>
    <w:rsid w:val="00367CAD"/>
    <w:rsid w:val="00370E99"/>
    <w:rsid w:val="00375E8C"/>
    <w:rsid w:val="00377B61"/>
    <w:rsid w:val="00385367"/>
    <w:rsid w:val="003916D7"/>
    <w:rsid w:val="00393693"/>
    <w:rsid w:val="0039455C"/>
    <w:rsid w:val="00395D48"/>
    <w:rsid w:val="00395D9A"/>
    <w:rsid w:val="00397D85"/>
    <w:rsid w:val="003A03D6"/>
    <w:rsid w:val="003A3967"/>
    <w:rsid w:val="003A7C55"/>
    <w:rsid w:val="003B02C8"/>
    <w:rsid w:val="003B1C11"/>
    <w:rsid w:val="003B3C1E"/>
    <w:rsid w:val="003B51DB"/>
    <w:rsid w:val="003B6817"/>
    <w:rsid w:val="003C0608"/>
    <w:rsid w:val="003C0ADA"/>
    <w:rsid w:val="003C22A0"/>
    <w:rsid w:val="003C2CE7"/>
    <w:rsid w:val="003C2F0F"/>
    <w:rsid w:val="003C4CD1"/>
    <w:rsid w:val="003D031C"/>
    <w:rsid w:val="003D0AF9"/>
    <w:rsid w:val="003D1234"/>
    <w:rsid w:val="003D1619"/>
    <w:rsid w:val="003D217F"/>
    <w:rsid w:val="003D2D6D"/>
    <w:rsid w:val="003D782D"/>
    <w:rsid w:val="003E506B"/>
    <w:rsid w:val="003E7CC5"/>
    <w:rsid w:val="003F0A42"/>
    <w:rsid w:val="003F0B96"/>
    <w:rsid w:val="003F14FD"/>
    <w:rsid w:val="003F1C07"/>
    <w:rsid w:val="003F2410"/>
    <w:rsid w:val="003F2DC7"/>
    <w:rsid w:val="00401553"/>
    <w:rsid w:val="004035DA"/>
    <w:rsid w:val="00404B86"/>
    <w:rsid w:val="004059DC"/>
    <w:rsid w:val="00405E88"/>
    <w:rsid w:val="00407335"/>
    <w:rsid w:val="00407816"/>
    <w:rsid w:val="00407C57"/>
    <w:rsid w:val="00410F63"/>
    <w:rsid w:val="004131A6"/>
    <w:rsid w:val="004157E8"/>
    <w:rsid w:val="00416494"/>
    <w:rsid w:val="004211B1"/>
    <w:rsid w:val="0042234E"/>
    <w:rsid w:val="0042393B"/>
    <w:rsid w:val="00425647"/>
    <w:rsid w:val="004259B7"/>
    <w:rsid w:val="00427E8B"/>
    <w:rsid w:val="004331FB"/>
    <w:rsid w:val="00434968"/>
    <w:rsid w:val="00434B8A"/>
    <w:rsid w:val="00440015"/>
    <w:rsid w:val="004446A4"/>
    <w:rsid w:val="00444C85"/>
    <w:rsid w:val="004507E6"/>
    <w:rsid w:val="00452E38"/>
    <w:rsid w:val="00455BBC"/>
    <w:rsid w:val="004561A5"/>
    <w:rsid w:val="004561FD"/>
    <w:rsid w:val="0046016F"/>
    <w:rsid w:val="004645E3"/>
    <w:rsid w:val="00465E2B"/>
    <w:rsid w:val="00471400"/>
    <w:rsid w:val="004773AD"/>
    <w:rsid w:val="0047775A"/>
    <w:rsid w:val="00480C5A"/>
    <w:rsid w:val="004847D7"/>
    <w:rsid w:val="00487EC1"/>
    <w:rsid w:val="004904BE"/>
    <w:rsid w:val="00492536"/>
    <w:rsid w:val="0049476B"/>
    <w:rsid w:val="004A395B"/>
    <w:rsid w:val="004A544A"/>
    <w:rsid w:val="004A5B55"/>
    <w:rsid w:val="004B2876"/>
    <w:rsid w:val="004B4BBB"/>
    <w:rsid w:val="004B57A6"/>
    <w:rsid w:val="004C49DF"/>
    <w:rsid w:val="004C4FA8"/>
    <w:rsid w:val="004D1A5E"/>
    <w:rsid w:val="004D306D"/>
    <w:rsid w:val="004D3F0C"/>
    <w:rsid w:val="004D61F2"/>
    <w:rsid w:val="004E3B12"/>
    <w:rsid w:val="004E6A0B"/>
    <w:rsid w:val="004E72AA"/>
    <w:rsid w:val="004E7B78"/>
    <w:rsid w:val="004F221C"/>
    <w:rsid w:val="004F3116"/>
    <w:rsid w:val="004F499B"/>
    <w:rsid w:val="004F51E4"/>
    <w:rsid w:val="004F55F0"/>
    <w:rsid w:val="004F780A"/>
    <w:rsid w:val="00500C95"/>
    <w:rsid w:val="00505B42"/>
    <w:rsid w:val="00507E5F"/>
    <w:rsid w:val="005101A0"/>
    <w:rsid w:val="00512C6A"/>
    <w:rsid w:val="0051567E"/>
    <w:rsid w:val="005175A8"/>
    <w:rsid w:val="00520397"/>
    <w:rsid w:val="005205D2"/>
    <w:rsid w:val="00522D52"/>
    <w:rsid w:val="0053004F"/>
    <w:rsid w:val="0053047A"/>
    <w:rsid w:val="0053540B"/>
    <w:rsid w:val="00536C7A"/>
    <w:rsid w:val="0054168A"/>
    <w:rsid w:val="00541E03"/>
    <w:rsid w:val="00543D9B"/>
    <w:rsid w:val="00545762"/>
    <w:rsid w:val="00545CD8"/>
    <w:rsid w:val="00546C36"/>
    <w:rsid w:val="00547C00"/>
    <w:rsid w:val="00555802"/>
    <w:rsid w:val="00556B84"/>
    <w:rsid w:val="005601CA"/>
    <w:rsid w:val="0056024B"/>
    <w:rsid w:val="00561E42"/>
    <w:rsid w:val="005646A2"/>
    <w:rsid w:val="0056674C"/>
    <w:rsid w:val="005669A7"/>
    <w:rsid w:val="0057184A"/>
    <w:rsid w:val="00574C06"/>
    <w:rsid w:val="00574D3B"/>
    <w:rsid w:val="00575D2B"/>
    <w:rsid w:val="00576378"/>
    <w:rsid w:val="005843FC"/>
    <w:rsid w:val="00585750"/>
    <w:rsid w:val="0058662F"/>
    <w:rsid w:val="00587DAC"/>
    <w:rsid w:val="00590001"/>
    <w:rsid w:val="0059088E"/>
    <w:rsid w:val="005908B3"/>
    <w:rsid w:val="00592B96"/>
    <w:rsid w:val="005931F6"/>
    <w:rsid w:val="005948B3"/>
    <w:rsid w:val="005957EB"/>
    <w:rsid w:val="005958C4"/>
    <w:rsid w:val="00597085"/>
    <w:rsid w:val="005A0283"/>
    <w:rsid w:val="005A15D7"/>
    <w:rsid w:val="005A3175"/>
    <w:rsid w:val="005A38DF"/>
    <w:rsid w:val="005B1AD5"/>
    <w:rsid w:val="005B3401"/>
    <w:rsid w:val="005B5DEB"/>
    <w:rsid w:val="005B7F46"/>
    <w:rsid w:val="005C0270"/>
    <w:rsid w:val="005C198D"/>
    <w:rsid w:val="005C4AD8"/>
    <w:rsid w:val="005C59E1"/>
    <w:rsid w:val="005D1CD8"/>
    <w:rsid w:val="005D3D53"/>
    <w:rsid w:val="005D6994"/>
    <w:rsid w:val="005D7509"/>
    <w:rsid w:val="005D7BA1"/>
    <w:rsid w:val="005E3810"/>
    <w:rsid w:val="005E51EF"/>
    <w:rsid w:val="005E6CB3"/>
    <w:rsid w:val="005F2290"/>
    <w:rsid w:val="005F26E3"/>
    <w:rsid w:val="005F2A14"/>
    <w:rsid w:val="005F4628"/>
    <w:rsid w:val="005F7C73"/>
    <w:rsid w:val="00600453"/>
    <w:rsid w:val="00600BAB"/>
    <w:rsid w:val="00601441"/>
    <w:rsid w:val="0060161C"/>
    <w:rsid w:val="00603A63"/>
    <w:rsid w:val="00605246"/>
    <w:rsid w:val="00605B1D"/>
    <w:rsid w:val="00605D58"/>
    <w:rsid w:val="00607CC0"/>
    <w:rsid w:val="00611126"/>
    <w:rsid w:val="00616E1F"/>
    <w:rsid w:val="00623EA0"/>
    <w:rsid w:val="00631630"/>
    <w:rsid w:val="00632030"/>
    <w:rsid w:val="0063655B"/>
    <w:rsid w:val="006373E8"/>
    <w:rsid w:val="006446BF"/>
    <w:rsid w:val="00646585"/>
    <w:rsid w:val="0065341A"/>
    <w:rsid w:val="006536F7"/>
    <w:rsid w:val="006562EA"/>
    <w:rsid w:val="006576D4"/>
    <w:rsid w:val="00660E59"/>
    <w:rsid w:val="006635F6"/>
    <w:rsid w:val="0067412A"/>
    <w:rsid w:val="006745B6"/>
    <w:rsid w:val="006772F6"/>
    <w:rsid w:val="006837A9"/>
    <w:rsid w:val="00690E9B"/>
    <w:rsid w:val="006A2EE0"/>
    <w:rsid w:val="006A32FA"/>
    <w:rsid w:val="006A643D"/>
    <w:rsid w:val="006B1240"/>
    <w:rsid w:val="006B1A3F"/>
    <w:rsid w:val="006B1B97"/>
    <w:rsid w:val="006B3DD6"/>
    <w:rsid w:val="006B4C12"/>
    <w:rsid w:val="006B56E1"/>
    <w:rsid w:val="006B5E05"/>
    <w:rsid w:val="006C129E"/>
    <w:rsid w:val="006C1C7C"/>
    <w:rsid w:val="006C2B3E"/>
    <w:rsid w:val="006C2DC2"/>
    <w:rsid w:val="006C2F23"/>
    <w:rsid w:val="006C303E"/>
    <w:rsid w:val="006C3A66"/>
    <w:rsid w:val="006C3E3F"/>
    <w:rsid w:val="006C51EA"/>
    <w:rsid w:val="006C5850"/>
    <w:rsid w:val="006C7617"/>
    <w:rsid w:val="006D01DC"/>
    <w:rsid w:val="006D5345"/>
    <w:rsid w:val="006D54A0"/>
    <w:rsid w:val="006E3C3A"/>
    <w:rsid w:val="006F1375"/>
    <w:rsid w:val="006F2E03"/>
    <w:rsid w:val="006F7F17"/>
    <w:rsid w:val="007008E7"/>
    <w:rsid w:val="007106F0"/>
    <w:rsid w:val="00713CCD"/>
    <w:rsid w:val="00726432"/>
    <w:rsid w:val="007313CF"/>
    <w:rsid w:val="007324D7"/>
    <w:rsid w:val="00732618"/>
    <w:rsid w:val="0073321F"/>
    <w:rsid w:val="007332AD"/>
    <w:rsid w:val="007336EF"/>
    <w:rsid w:val="00736218"/>
    <w:rsid w:val="007405F2"/>
    <w:rsid w:val="0074085F"/>
    <w:rsid w:val="00741F6D"/>
    <w:rsid w:val="00746C99"/>
    <w:rsid w:val="007520B9"/>
    <w:rsid w:val="007532B6"/>
    <w:rsid w:val="00753F9D"/>
    <w:rsid w:val="007541DF"/>
    <w:rsid w:val="00754308"/>
    <w:rsid w:val="00762737"/>
    <w:rsid w:val="00763283"/>
    <w:rsid w:val="007636AB"/>
    <w:rsid w:val="00773CFD"/>
    <w:rsid w:val="00775EB8"/>
    <w:rsid w:val="00780C5E"/>
    <w:rsid w:val="00782C8E"/>
    <w:rsid w:val="00783AF3"/>
    <w:rsid w:val="007852C1"/>
    <w:rsid w:val="00787B93"/>
    <w:rsid w:val="00790F0A"/>
    <w:rsid w:val="0079273B"/>
    <w:rsid w:val="0079404A"/>
    <w:rsid w:val="00794C0E"/>
    <w:rsid w:val="00797434"/>
    <w:rsid w:val="007A0BAC"/>
    <w:rsid w:val="007A1693"/>
    <w:rsid w:val="007A313C"/>
    <w:rsid w:val="007A3297"/>
    <w:rsid w:val="007A5A3D"/>
    <w:rsid w:val="007B4A2A"/>
    <w:rsid w:val="007B62FD"/>
    <w:rsid w:val="007C0C41"/>
    <w:rsid w:val="007C0EC0"/>
    <w:rsid w:val="007C354E"/>
    <w:rsid w:val="007C3F98"/>
    <w:rsid w:val="007D11CC"/>
    <w:rsid w:val="007D688B"/>
    <w:rsid w:val="007D6BCC"/>
    <w:rsid w:val="007D7135"/>
    <w:rsid w:val="007D769A"/>
    <w:rsid w:val="007E3EE0"/>
    <w:rsid w:val="007E46C8"/>
    <w:rsid w:val="007E5CAD"/>
    <w:rsid w:val="007F5B9D"/>
    <w:rsid w:val="00801DF6"/>
    <w:rsid w:val="00805446"/>
    <w:rsid w:val="00806502"/>
    <w:rsid w:val="0080662B"/>
    <w:rsid w:val="0080726A"/>
    <w:rsid w:val="0080F1E3"/>
    <w:rsid w:val="0081072E"/>
    <w:rsid w:val="00816068"/>
    <w:rsid w:val="008160C1"/>
    <w:rsid w:val="0082106A"/>
    <w:rsid w:val="008215F2"/>
    <w:rsid w:val="008218D8"/>
    <w:rsid w:val="008226CF"/>
    <w:rsid w:val="00827602"/>
    <w:rsid w:val="00827F70"/>
    <w:rsid w:val="00832E8E"/>
    <w:rsid w:val="00834676"/>
    <w:rsid w:val="00837489"/>
    <w:rsid w:val="00840616"/>
    <w:rsid w:val="008436AD"/>
    <w:rsid w:val="00851598"/>
    <w:rsid w:val="00853B77"/>
    <w:rsid w:val="008557DF"/>
    <w:rsid w:val="00855F6A"/>
    <w:rsid w:val="00857304"/>
    <w:rsid w:val="008578CD"/>
    <w:rsid w:val="008652E9"/>
    <w:rsid w:val="00867B0D"/>
    <w:rsid w:val="00870371"/>
    <w:rsid w:val="00872B59"/>
    <w:rsid w:val="008734FD"/>
    <w:rsid w:val="0087454E"/>
    <w:rsid w:val="008746F8"/>
    <w:rsid w:val="00874BD9"/>
    <w:rsid w:val="00884EB5"/>
    <w:rsid w:val="0089022D"/>
    <w:rsid w:val="00890BFC"/>
    <w:rsid w:val="008A065F"/>
    <w:rsid w:val="008A0EE8"/>
    <w:rsid w:val="008A199C"/>
    <w:rsid w:val="008A2AA7"/>
    <w:rsid w:val="008A3F16"/>
    <w:rsid w:val="008A68B8"/>
    <w:rsid w:val="008B146F"/>
    <w:rsid w:val="008B3488"/>
    <w:rsid w:val="008C254D"/>
    <w:rsid w:val="008C2AC2"/>
    <w:rsid w:val="008C461C"/>
    <w:rsid w:val="008D5289"/>
    <w:rsid w:val="008D7957"/>
    <w:rsid w:val="008E63B7"/>
    <w:rsid w:val="008E665C"/>
    <w:rsid w:val="008F0E0B"/>
    <w:rsid w:val="008F14AD"/>
    <w:rsid w:val="008F1C29"/>
    <w:rsid w:val="008F26A6"/>
    <w:rsid w:val="008F4294"/>
    <w:rsid w:val="008F4A67"/>
    <w:rsid w:val="009010C7"/>
    <w:rsid w:val="009018E4"/>
    <w:rsid w:val="00901B1E"/>
    <w:rsid w:val="00902F92"/>
    <w:rsid w:val="009035AE"/>
    <w:rsid w:val="00905483"/>
    <w:rsid w:val="00908D39"/>
    <w:rsid w:val="0091047C"/>
    <w:rsid w:val="00911CCB"/>
    <w:rsid w:val="0091236C"/>
    <w:rsid w:val="00913415"/>
    <w:rsid w:val="0091376B"/>
    <w:rsid w:val="00914381"/>
    <w:rsid w:val="00915DE9"/>
    <w:rsid w:val="00917379"/>
    <w:rsid w:val="009219C9"/>
    <w:rsid w:val="009230B8"/>
    <w:rsid w:val="009262BE"/>
    <w:rsid w:val="00926BD2"/>
    <w:rsid w:val="00927E23"/>
    <w:rsid w:val="00931142"/>
    <w:rsid w:val="0093200B"/>
    <w:rsid w:val="0093209B"/>
    <w:rsid w:val="00933CE5"/>
    <w:rsid w:val="009344DB"/>
    <w:rsid w:val="00940A5A"/>
    <w:rsid w:val="00941682"/>
    <w:rsid w:val="00942ACE"/>
    <w:rsid w:val="00942D0E"/>
    <w:rsid w:val="00942DA6"/>
    <w:rsid w:val="009449D8"/>
    <w:rsid w:val="00944FE9"/>
    <w:rsid w:val="00945FC2"/>
    <w:rsid w:val="00947B98"/>
    <w:rsid w:val="00950A33"/>
    <w:rsid w:val="00950C28"/>
    <w:rsid w:val="009521EA"/>
    <w:rsid w:val="0095286C"/>
    <w:rsid w:val="009605B4"/>
    <w:rsid w:val="009642A6"/>
    <w:rsid w:val="00967067"/>
    <w:rsid w:val="00971488"/>
    <w:rsid w:val="00971E1D"/>
    <w:rsid w:val="00972805"/>
    <w:rsid w:val="00975657"/>
    <w:rsid w:val="00976597"/>
    <w:rsid w:val="009777BF"/>
    <w:rsid w:val="00977B64"/>
    <w:rsid w:val="009839D6"/>
    <w:rsid w:val="00990C3B"/>
    <w:rsid w:val="00992117"/>
    <w:rsid w:val="00994905"/>
    <w:rsid w:val="009A0CE3"/>
    <w:rsid w:val="009A2AF0"/>
    <w:rsid w:val="009A3CB2"/>
    <w:rsid w:val="009A41E7"/>
    <w:rsid w:val="009A5095"/>
    <w:rsid w:val="009A5735"/>
    <w:rsid w:val="009A5B98"/>
    <w:rsid w:val="009A7BD8"/>
    <w:rsid w:val="009A7F17"/>
    <w:rsid w:val="009B0081"/>
    <w:rsid w:val="009B29D6"/>
    <w:rsid w:val="009B4D8A"/>
    <w:rsid w:val="009B5068"/>
    <w:rsid w:val="009B54B4"/>
    <w:rsid w:val="009C2105"/>
    <w:rsid w:val="009C6ABA"/>
    <w:rsid w:val="009D7EE4"/>
    <w:rsid w:val="009E1907"/>
    <w:rsid w:val="009E3399"/>
    <w:rsid w:val="009E5286"/>
    <w:rsid w:val="009E668A"/>
    <w:rsid w:val="009E74F2"/>
    <w:rsid w:val="009F2591"/>
    <w:rsid w:val="009F7E12"/>
    <w:rsid w:val="00A00203"/>
    <w:rsid w:val="00A01146"/>
    <w:rsid w:val="00A04826"/>
    <w:rsid w:val="00A1089C"/>
    <w:rsid w:val="00A13CAB"/>
    <w:rsid w:val="00A16A03"/>
    <w:rsid w:val="00A17625"/>
    <w:rsid w:val="00A25DB9"/>
    <w:rsid w:val="00A26973"/>
    <w:rsid w:val="00A304B2"/>
    <w:rsid w:val="00A32CDB"/>
    <w:rsid w:val="00A33833"/>
    <w:rsid w:val="00A33A5A"/>
    <w:rsid w:val="00A3680A"/>
    <w:rsid w:val="00A37C08"/>
    <w:rsid w:val="00A406E4"/>
    <w:rsid w:val="00A42DB5"/>
    <w:rsid w:val="00A45B80"/>
    <w:rsid w:val="00A4657C"/>
    <w:rsid w:val="00A51811"/>
    <w:rsid w:val="00A52031"/>
    <w:rsid w:val="00A537A2"/>
    <w:rsid w:val="00A55BAA"/>
    <w:rsid w:val="00A62144"/>
    <w:rsid w:val="00A66152"/>
    <w:rsid w:val="00A67334"/>
    <w:rsid w:val="00A72DC4"/>
    <w:rsid w:val="00A72F6F"/>
    <w:rsid w:val="00A75398"/>
    <w:rsid w:val="00A77AD1"/>
    <w:rsid w:val="00A80A8F"/>
    <w:rsid w:val="00A80F11"/>
    <w:rsid w:val="00A81224"/>
    <w:rsid w:val="00A8165D"/>
    <w:rsid w:val="00A83575"/>
    <w:rsid w:val="00A847A6"/>
    <w:rsid w:val="00A8519F"/>
    <w:rsid w:val="00A9137E"/>
    <w:rsid w:val="00A94F09"/>
    <w:rsid w:val="00A957B2"/>
    <w:rsid w:val="00A95CBD"/>
    <w:rsid w:val="00AA01F2"/>
    <w:rsid w:val="00AA28BA"/>
    <w:rsid w:val="00AA5410"/>
    <w:rsid w:val="00AA6BAD"/>
    <w:rsid w:val="00AB06E3"/>
    <w:rsid w:val="00AB1E70"/>
    <w:rsid w:val="00AB484B"/>
    <w:rsid w:val="00AB55B1"/>
    <w:rsid w:val="00AB607C"/>
    <w:rsid w:val="00AB6891"/>
    <w:rsid w:val="00AC0DD9"/>
    <w:rsid w:val="00AC1889"/>
    <w:rsid w:val="00AC5FF8"/>
    <w:rsid w:val="00AC615E"/>
    <w:rsid w:val="00AC70C5"/>
    <w:rsid w:val="00AD1487"/>
    <w:rsid w:val="00AD2C0A"/>
    <w:rsid w:val="00AD49D0"/>
    <w:rsid w:val="00AD6CD9"/>
    <w:rsid w:val="00AD7880"/>
    <w:rsid w:val="00AE0F7D"/>
    <w:rsid w:val="00AE2933"/>
    <w:rsid w:val="00AE2DC7"/>
    <w:rsid w:val="00AE6691"/>
    <w:rsid w:val="00AF1E0E"/>
    <w:rsid w:val="00AF1F20"/>
    <w:rsid w:val="00AF3271"/>
    <w:rsid w:val="00AF474F"/>
    <w:rsid w:val="00AF622E"/>
    <w:rsid w:val="00AF66C6"/>
    <w:rsid w:val="00AF70BF"/>
    <w:rsid w:val="00B02792"/>
    <w:rsid w:val="00B06CDA"/>
    <w:rsid w:val="00B10A68"/>
    <w:rsid w:val="00B11422"/>
    <w:rsid w:val="00B12E77"/>
    <w:rsid w:val="00B153BD"/>
    <w:rsid w:val="00B17344"/>
    <w:rsid w:val="00B1751F"/>
    <w:rsid w:val="00B22424"/>
    <w:rsid w:val="00B22FAB"/>
    <w:rsid w:val="00B2354B"/>
    <w:rsid w:val="00B237F4"/>
    <w:rsid w:val="00B2718C"/>
    <w:rsid w:val="00B271DF"/>
    <w:rsid w:val="00B30FDB"/>
    <w:rsid w:val="00B332EC"/>
    <w:rsid w:val="00B35EC1"/>
    <w:rsid w:val="00B4099D"/>
    <w:rsid w:val="00B45503"/>
    <w:rsid w:val="00B51074"/>
    <w:rsid w:val="00B55CCF"/>
    <w:rsid w:val="00B600B7"/>
    <w:rsid w:val="00B606DC"/>
    <w:rsid w:val="00B61BE4"/>
    <w:rsid w:val="00B6200C"/>
    <w:rsid w:val="00B620AB"/>
    <w:rsid w:val="00B638AD"/>
    <w:rsid w:val="00B67AD6"/>
    <w:rsid w:val="00B75598"/>
    <w:rsid w:val="00B76DE4"/>
    <w:rsid w:val="00B77CAE"/>
    <w:rsid w:val="00B873D4"/>
    <w:rsid w:val="00B90AAC"/>
    <w:rsid w:val="00B93704"/>
    <w:rsid w:val="00BA4AA8"/>
    <w:rsid w:val="00BA75E0"/>
    <w:rsid w:val="00BB2C81"/>
    <w:rsid w:val="00BB37A1"/>
    <w:rsid w:val="00BB37D9"/>
    <w:rsid w:val="00BB4A8D"/>
    <w:rsid w:val="00BC2A7D"/>
    <w:rsid w:val="00BC42C2"/>
    <w:rsid w:val="00BC5FFE"/>
    <w:rsid w:val="00BC681C"/>
    <w:rsid w:val="00BC69BC"/>
    <w:rsid w:val="00BC78AF"/>
    <w:rsid w:val="00BD21C7"/>
    <w:rsid w:val="00BD2B22"/>
    <w:rsid w:val="00BD31F4"/>
    <w:rsid w:val="00BD3BF0"/>
    <w:rsid w:val="00BD44FC"/>
    <w:rsid w:val="00BD5549"/>
    <w:rsid w:val="00BD5E78"/>
    <w:rsid w:val="00BE1550"/>
    <w:rsid w:val="00BE6712"/>
    <w:rsid w:val="00BF1F9A"/>
    <w:rsid w:val="00BF23B3"/>
    <w:rsid w:val="00BF27A7"/>
    <w:rsid w:val="00BF517D"/>
    <w:rsid w:val="00BF5A2E"/>
    <w:rsid w:val="00BF5A82"/>
    <w:rsid w:val="00BF5E23"/>
    <w:rsid w:val="00C002AE"/>
    <w:rsid w:val="00C0208B"/>
    <w:rsid w:val="00C03407"/>
    <w:rsid w:val="00C04EE4"/>
    <w:rsid w:val="00C060D0"/>
    <w:rsid w:val="00C07D61"/>
    <w:rsid w:val="00C10D3E"/>
    <w:rsid w:val="00C111E4"/>
    <w:rsid w:val="00C1254B"/>
    <w:rsid w:val="00C12CA7"/>
    <w:rsid w:val="00C13998"/>
    <w:rsid w:val="00C15E26"/>
    <w:rsid w:val="00C16154"/>
    <w:rsid w:val="00C17920"/>
    <w:rsid w:val="00C20460"/>
    <w:rsid w:val="00C215E5"/>
    <w:rsid w:val="00C21992"/>
    <w:rsid w:val="00C21997"/>
    <w:rsid w:val="00C24D48"/>
    <w:rsid w:val="00C34DDB"/>
    <w:rsid w:val="00C374E4"/>
    <w:rsid w:val="00C408EB"/>
    <w:rsid w:val="00C40A3E"/>
    <w:rsid w:val="00C4168B"/>
    <w:rsid w:val="00C41727"/>
    <w:rsid w:val="00C43F12"/>
    <w:rsid w:val="00C51B33"/>
    <w:rsid w:val="00C536BC"/>
    <w:rsid w:val="00C53800"/>
    <w:rsid w:val="00C542B0"/>
    <w:rsid w:val="00C55113"/>
    <w:rsid w:val="00C572F5"/>
    <w:rsid w:val="00C61009"/>
    <w:rsid w:val="00C63ECE"/>
    <w:rsid w:val="00C64A1B"/>
    <w:rsid w:val="00C6DA9C"/>
    <w:rsid w:val="00C73990"/>
    <w:rsid w:val="00C74730"/>
    <w:rsid w:val="00C75470"/>
    <w:rsid w:val="00C77406"/>
    <w:rsid w:val="00C81506"/>
    <w:rsid w:val="00C8264B"/>
    <w:rsid w:val="00C82ABE"/>
    <w:rsid w:val="00C87DFA"/>
    <w:rsid w:val="00C900BC"/>
    <w:rsid w:val="00C90875"/>
    <w:rsid w:val="00C90EE6"/>
    <w:rsid w:val="00C91698"/>
    <w:rsid w:val="00C926CA"/>
    <w:rsid w:val="00C93B8A"/>
    <w:rsid w:val="00C93DD1"/>
    <w:rsid w:val="00C94545"/>
    <w:rsid w:val="00C9482A"/>
    <w:rsid w:val="00C96321"/>
    <w:rsid w:val="00CA417E"/>
    <w:rsid w:val="00CA5DF5"/>
    <w:rsid w:val="00CA6499"/>
    <w:rsid w:val="00CA6E7B"/>
    <w:rsid w:val="00CA79FB"/>
    <w:rsid w:val="00CB4AD8"/>
    <w:rsid w:val="00CB7020"/>
    <w:rsid w:val="00CC47DB"/>
    <w:rsid w:val="00CD2CDF"/>
    <w:rsid w:val="00CD45E6"/>
    <w:rsid w:val="00CD6F17"/>
    <w:rsid w:val="00CD7585"/>
    <w:rsid w:val="00CE00C8"/>
    <w:rsid w:val="00CE182A"/>
    <w:rsid w:val="00CE1E7C"/>
    <w:rsid w:val="00CE442E"/>
    <w:rsid w:val="00CE53F3"/>
    <w:rsid w:val="00CE5F1B"/>
    <w:rsid w:val="00CF2543"/>
    <w:rsid w:val="00CF3710"/>
    <w:rsid w:val="00CF693D"/>
    <w:rsid w:val="00CF7D65"/>
    <w:rsid w:val="00D00C33"/>
    <w:rsid w:val="00D02058"/>
    <w:rsid w:val="00D0723A"/>
    <w:rsid w:val="00D10E84"/>
    <w:rsid w:val="00D12169"/>
    <w:rsid w:val="00D12173"/>
    <w:rsid w:val="00D12B99"/>
    <w:rsid w:val="00D14262"/>
    <w:rsid w:val="00D14637"/>
    <w:rsid w:val="00D22EFE"/>
    <w:rsid w:val="00D23281"/>
    <w:rsid w:val="00D305C6"/>
    <w:rsid w:val="00D31F56"/>
    <w:rsid w:val="00D34412"/>
    <w:rsid w:val="00D40DEF"/>
    <w:rsid w:val="00D41DE3"/>
    <w:rsid w:val="00D4742A"/>
    <w:rsid w:val="00D53B1C"/>
    <w:rsid w:val="00D54A21"/>
    <w:rsid w:val="00D57348"/>
    <w:rsid w:val="00D60537"/>
    <w:rsid w:val="00D75511"/>
    <w:rsid w:val="00D75D85"/>
    <w:rsid w:val="00D80891"/>
    <w:rsid w:val="00D83A7A"/>
    <w:rsid w:val="00D8583C"/>
    <w:rsid w:val="00D86D99"/>
    <w:rsid w:val="00D8746C"/>
    <w:rsid w:val="00D87A39"/>
    <w:rsid w:val="00D90A48"/>
    <w:rsid w:val="00D90E66"/>
    <w:rsid w:val="00D90F46"/>
    <w:rsid w:val="00D916F7"/>
    <w:rsid w:val="00D91A02"/>
    <w:rsid w:val="00D92F65"/>
    <w:rsid w:val="00D9342D"/>
    <w:rsid w:val="00D93B16"/>
    <w:rsid w:val="00D94C9F"/>
    <w:rsid w:val="00D9685A"/>
    <w:rsid w:val="00DA0B86"/>
    <w:rsid w:val="00DA150B"/>
    <w:rsid w:val="00DA3952"/>
    <w:rsid w:val="00DA6D1D"/>
    <w:rsid w:val="00DA76F3"/>
    <w:rsid w:val="00DB060A"/>
    <w:rsid w:val="00DB1ABD"/>
    <w:rsid w:val="00DB1FD5"/>
    <w:rsid w:val="00DB2819"/>
    <w:rsid w:val="00DB2B7A"/>
    <w:rsid w:val="00DB4380"/>
    <w:rsid w:val="00DC0454"/>
    <w:rsid w:val="00DC0D8C"/>
    <w:rsid w:val="00DC16C0"/>
    <w:rsid w:val="00DC3B4E"/>
    <w:rsid w:val="00DC7638"/>
    <w:rsid w:val="00DC7D4C"/>
    <w:rsid w:val="00DD0BFB"/>
    <w:rsid w:val="00DD0FB2"/>
    <w:rsid w:val="00DD28D8"/>
    <w:rsid w:val="00DD3167"/>
    <w:rsid w:val="00DD34F8"/>
    <w:rsid w:val="00DD51F9"/>
    <w:rsid w:val="00DD6B85"/>
    <w:rsid w:val="00DE06D4"/>
    <w:rsid w:val="00DE5466"/>
    <w:rsid w:val="00DF0C41"/>
    <w:rsid w:val="00DF470B"/>
    <w:rsid w:val="00DF48C0"/>
    <w:rsid w:val="00E026FF"/>
    <w:rsid w:val="00E06AA4"/>
    <w:rsid w:val="00E06B38"/>
    <w:rsid w:val="00E06DF7"/>
    <w:rsid w:val="00E10350"/>
    <w:rsid w:val="00E1049E"/>
    <w:rsid w:val="00E1384D"/>
    <w:rsid w:val="00E14095"/>
    <w:rsid w:val="00E173BD"/>
    <w:rsid w:val="00E19F0D"/>
    <w:rsid w:val="00E20993"/>
    <w:rsid w:val="00E2126C"/>
    <w:rsid w:val="00E21D0C"/>
    <w:rsid w:val="00E223A0"/>
    <w:rsid w:val="00E230C6"/>
    <w:rsid w:val="00E27C40"/>
    <w:rsid w:val="00E30658"/>
    <w:rsid w:val="00E31AD0"/>
    <w:rsid w:val="00E369E5"/>
    <w:rsid w:val="00E36AB2"/>
    <w:rsid w:val="00E37291"/>
    <w:rsid w:val="00E37D53"/>
    <w:rsid w:val="00E4367C"/>
    <w:rsid w:val="00E440CF"/>
    <w:rsid w:val="00E465F6"/>
    <w:rsid w:val="00E502C2"/>
    <w:rsid w:val="00E529A5"/>
    <w:rsid w:val="00E54677"/>
    <w:rsid w:val="00E5489D"/>
    <w:rsid w:val="00E611F2"/>
    <w:rsid w:val="00E70742"/>
    <w:rsid w:val="00E740F3"/>
    <w:rsid w:val="00E76080"/>
    <w:rsid w:val="00E8021C"/>
    <w:rsid w:val="00E819E9"/>
    <w:rsid w:val="00E840E1"/>
    <w:rsid w:val="00E8428A"/>
    <w:rsid w:val="00E854F4"/>
    <w:rsid w:val="00E90E5E"/>
    <w:rsid w:val="00E91C94"/>
    <w:rsid w:val="00E938E3"/>
    <w:rsid w:val="00E95AFF"/>
    <w:rsid w:val="00E96035"/>
    <w:rsid w:val="00EA17C2"/>
    <w:rsid w:val="00EB0340"/>
    <w:rsid w:val="00EB282B"/>
    <w:rsid w:val="00EB34A5"/>
    <w:rsid w:val="00EB3DEC"/>
    <w:rsid w:val="00EB6080"/>
    <w:rsid w:val="00EC015B"/>
    <w:rsid w:val="00EC0D78"/>
    <w:rsid w:val="00EC684A"/>
    <w:rsid w:val="00ED0DB1"/>
    <w:rsid w:val="00ED4AFD"/>
    <w:rsid w:val="00EE0CED"/>
    <w:rsid w:val="00EE48C7"/>
    <w:rsid w:val="00EE5799"/>
    <w:rsid w:val="00EE58F8"/>
    <w:rsid w:val="00EE5C29"/>
    <w:rsid w:val="00EE62BE"/>
    <w:rsid w:val="00EE69E8"/>
    <w:rsid w:val="00EE7E6A"/>
    <w:rsid w:val="00EF44F3"/>
    <w:rsid w:val="00EF703F"/>
    <w:rsid w:val="00F01E4D"/>
    <w:rsid w:val="00F030E5"/>
    <w:rsid w:val="00F039B5"/>
    <w:rsid w:val="00F06599"/>
    <w:rsid w:val="00F0773B"/>
    <w:rsid w:val="00F07DAF"/>
    <w:rsid w:val="00F10F10"/>
    <w:rsid w:val="00F13DB5"/>
    <w:rsid w:val="00F1427B"/>
    <w:rsid w:val="00F15795"/>
    <w:rsid w:val="00F15B9A"/>
    <w:rsid w:val="00F17A30"/>
    <w:rsid w:val="00F17DA1"/>
    <w:rsid w:val="00F17F05"/>
    <w:rsid w:val="00F2530D"/>
    <w:rsid w:val="00F25696"/>
    <w:rsid w:val="00F26136"/>
    <w:rsid w:val="00F328DC"/>
    <w:rsid w:val="00F3535B"/>
    <w:rsid w:val="00F355FC"/>
    <w:rsid w:val="00F37139"/>
    <w:rsid w:val="00F40AD6"/>
    <w:rsid w:val="00F41816"/>
    <w:rsid w:val="00F42676"/>
    <w:rsid w:val="00F4469B"/>
    <w:rsid w:val="00F45225"/>
    <w:rsid w:val="00F52FA5"/>
    <w:rsid w:val="00F54E4E"/>
    <w:rsid w:val="00F555DE"/>
    <w:rsid w:val="00F612DF"/>
    <w:rsid w:val="00F61850"/>
    <w:rsid w:val="00F61EB4"/>
    <w:rsid w:val="00F624AB"/>
    <w:rsid w:val="00F6358D"/>
    <w:rsid w:val="00F678B9"/>
    <w:rsid w:val="00F70CEC"/>
    <w:rsid w:val="00F74193"/>
    <w:rsid w:val="00F74DD3"/>
    <w:rsid w:val="00F76BDB"/>
    <w:rsid w:val="00F76DAD"/>
    <w:rsid w:val="00F77C2B"/>
    <w:rsid w:val="00F80F97"/>
    <w:rsid w:val="00F81A51"/>
    <w:rsid w:val="00F843B3"/>
    <w:rsid w:val="00F860C8"/>
    <w:rsid w:val="00F87513"/>
    <w:rsid w:val="00F90414"/>
    <w:rsid w:val="00F910F6"/>
    <w:rsid w:val="00F9154D"/>
    <w:rsid w:val="00F93956"/>
    <w:rsid w:val="00F94F3E"/>
    <w:rsid w:val="00F97148"/>
    <w:rsid w:val="00FA3E14"/>
    <w:rsid w:val="00FA5452"/>
    <w:rsid w:val="00FA6342"/>
    <w:rsid w:val="00FB13A5"/>
    <w:rsid w:val="00FB18A5"/>
    <w:rsid w:val="00FB2F32"/>
    <w:rsid w:val="00FB48BE"/>
    <w:rsid w:val="00FB6103"/>
    <w:rsid w:val="00FC27D8"/>
    <w:rsid w:val="00FC5A13"/>
    <w:rsid w:val="00FD0155"/>
    <w:rsid w:val="00FD26EE"/>
    <w:rsid w:val="00FD3B9C"/>
    <w:rsid w:val="00FD71A7"/>
    <w:rsid w:val="00FE0669"/>
    <w:rsid w:val="00FE0D2A"/>
    <w:rsid w:val="00FE49BB"/>
    <w:rsid w:val="00FE55B3"/>
    <w:rsid w:val="00FF0003"/>
    <w:rsid w:val="00FF103E"/>
    <w:rsid w:val="00FF5DE6"/>
    <w:rsid w:val="00FF6ADE"/>
    <w:rsid w:val="01145085"/>
    <w:rsid w:val="011644B0"/>
    <w:rsid w:val="0118C282"/>
    <w:rsid w:val="013975AF"/>
    <w:rsid w:val="01436787"/>
    <w:rsid w:val="014DF568"/>
    <w:rsid w:val="01510DBC"/>
    <w:rsid w:val="015C5FB4"/>
    <w:rsid w:val="016033DB"/>
    <w:rsid w:val="0163E798"/>
    <w:rsid w:val="016E5A0A"/>
    <w:rsid w:val="01709146"/>
    <w:rsid w:val="0175F496"/>
    <w:rsid w:val="01981CF1"/>
    <w:rsid w:val="01C1F59F"/>
    <w:rsid w:val="01D3E69E"/>
    <w:rsid w:val="01D53760"/>
    <w:rsid w:val="01DB371F"/>
    <w:rsid w:val="01DE05FD"/>
    <w:rsid w:val="01ED5B6D"/>
    <w:rsid w:val="022CC650"/>
    <w:rsid w:val="024094FA"/>
    <w:rsid w:val="024273ED"/>
    <w:rsid w:val="02481CDE"/>
    <w:rsid w:val="0256C6C3"/>
    <w:rsid w:val="026740BF"/>
    <w:rsid w:val="0274BB3B"/>
    <w:rsid w:val="027CE245"/>
    <w:rsid w:val="028909B6"/>
    <w:rsid w:val="029249BD"/>
    <w:rsid w:val="0299AA63"/>
    <w:rsid w:val="02A0CB42"/>
    <w:rsid w:val="02A574A5"/>
    <w:rsid w:val="02B36E23"/>
    <w:rsid w:val="02C38B4F"/>
    <w:rsid w:val="0310835F"/>
    <w:rsid w:val="03228A57"/>
    <w:rsid w:val="03468CC8"/>
    <w:rsid w:val="03704DD0"/>
    <w:rsid w:val="0376CA41"/>
    <w:rsid w:val="037C42FA"/>
    <w:rsid w:val="038ED440"/>
    <w:rsid w:val="0396CA41"/>
    <w:rsid w:val="039C431B"/>
    <w:rsid w:val="039C697B"/>
    <w:rsid w:val="03A67597"/>
    <w:rsid w:val="03C340DA"/>
    <w:rsid w:val="03CDEB54"/>
    <w:rsid w:val="03D31246"/>
    <w:rsid w:val="03D8FFBD"/>
    <w:rsid w:val="03E82F8D"/>
    <w:rsid w:val="03FBA73E"/>
    <w:rsid w:val="04089795"/>
    <w:rsid w:val="042818C5"/>
    <w:rsid w:val="0434B07B"/>
    <w:rsid w:val="0439B8DC"/>
    <w:rsid w:val="043E3198"/>
    <w:rsid w:val="046BB4C7"/>
    <w:rsid w:val="04846C06"/>
    <w:rsid w:val="0487FADE"/>
    <w:rsid w:val="0492F11A"/>
    <w:rsid w:val="04A7EDC8"/>
    <w:rsid w:val="04C10AEE"/>
    <w:rsid w:val="04C14E1F"/>
    <w:rsid w:val="04D2778D"/>
    <w:rsid w:val="04F441AD"/>
    <w:rsid w:val="04FF3978"/>
    <w:rsid w:val="05405657"/>
    <w:rsid w:val="0545A0E8"/>
    <w:rsid w:val="0557B2B0"/>
    <w:rsid w:val="055DF4F3"/>
    <w:rsid w:val="0587AD7E"/>
    <w:rsid w:val="058CDAAC"/>
    <w:rsid w:val="058D1B26"/>
    <w:rsid w:val="05942FF1"/>
    <w:rsid w:val="05BEB808"/>
    <w:rsid w:val="05C727F8"/>
    <w:rsid w:val="05CF896B"/>
    <w:rsid w:val="05D0C262"/>
    <w:rsid w:val="05D2738A"/>
    <w:rsid w:val="05D8A8FA"/>
    <w:rsid w:val="05EBF84C"/>
    <w:rsid w:val="05EF8675"/>
    <w:rsid w:val="05F2F11B"/>
    <w:rsid w:val="06177321"/>
    <w:rsid w:val="061F3AA6"/>
    <w:rsid w:val="065A1A4C"/>
    <w:rsid w:val="065A9B21"/>
    <w:rsid w:val="065E3289"/>
    <w:rsid w:val="0669053F"/>
    <w:rsid w:val="068A2B50"/>
    <w:rsid w:val="06E79360"/>
    <w:rsid w:val="06ED5249"/>
    <w:rsid w:val="06F7C764"/>
    <w:rsid w:val="0717328A"/>
    <w:rsid w:val="07281E1C"/>
    <w:rsid w:val="072C961A"/>
    <w:rsid w:val="072F4222"/>
    <w:rsid w:val="0736548D"/>
    <w:rsid w:val="0747FFF7"/>
    <w:rsid w:val="077C25DF"/>
    <w:rsid w:val="078F4C41"/>
    <w:rsid w:val="0797BEFB"/>
    <w:rsid w:val="07B3016C"/>
    <w:rsid w:val="07B87880"/>
    <w:rsid w:val="07D03DE0"/>
    <w:rsid w:val="07D3C247"/>
    <w:rsid w:val="07E44F17"/>
    <w:rsid w:val="07E5D13F"/>
    <w:rsid w:val="07F0344A"/>
    <w:rsid w:val="07F1A0FC"/>
    <w:rsid w:val="080356A5"/>
    <w:rsid w:val="08128C48"/>
    <w:rsid w:val="082B54BF"/>
    <w:rsid w:val="083B2267"/>
    <w:rsid w:val="08437494"/>
    <w:rsid w:val="084A8DBF"/>
    <w:rsid w:val="086981AA"/>
    <w:rsid w:val="088C2748"/>
    <w:rsid w:val="0898CA78"/>
    <w:rsid w:val="08A1AEC2"/>
    <w:rsid w:val="08A2199E"/>
    <w:rsid w:val="08E39BF2"/>
    <w:rsid w:val="08E3FBE4"/>
    <w:rsid w:val="08F567E4"/>
    <w:rsid w:val="0907106F"/>
    <w:rsid w:val="090FA04E"/>
    <w:rsid w:val="0913B042"/>
    <w:rsid w:val="094E3357"/>
    <w:rsid w:val="09996DC6"/>
    <w:rsid w:val="099F81F1"/>
    <w:rsid w:val="09E2C14C"/>
    <w:rsid w:val="09F00098"/>
    <w:rsid w:val="09F15A5F"/>
    <w:rsid w:val="0A096DFE"/>
    <w:rsid w:val="0A1150D0"/>
    <w:rsid w:val="0A1590C3"/>
    <w:rsid w:val="0A1CA387"/>
    <w:rsid w:val="0A1D992B"/>
    <w:rsid w:val="0A373080"/>
    <w:rsid w:val="0A38ECDA"/>
    <w:rsid w:val="0A4552A4"/>
    <w:rsid w:val="0A4EC9D6"/>
    <w:rsid w:val="0A67D8A5"/>
    <w:rsid w:val="0A6E0E85"/>
    <w:rsid w:val="0A94C563"/>
    <w:rsid w:val="0ABA8330"/>
    <w:rsid w:val="0ADE11BC"/>
    <w:rsid w:val="0AEA08D0"/>
    <w:rsid w:val="0AF8BDA7"/>
    <w:rsid w:val="0B11DD58"/>
    <w:rsid w:val="0B275898"/>
    <w:rsid w:val="0B35B6DF"/>
    <w:rsid w:val="0B67DC95"/>
    <w:rsid w:val="0B76AFBA"/>
    <w:rsid w:val="0B7E4018"/>
    <w:rsid w:val="0B80AD0C"/>
    <w:rsid w:val="0B8106C2"/>
    <w:rsid w:val="0BB2C270"/>
    <w:rsid w:val="0BB33442"/>
    <w:rsid w:val="0C1A95E8"/>
    <w:rsid w:val="0C30E6BB"/>
    <w:rsid w:val="0C489862"/>
    <w:rsid w:val="0C9FA75C"/>
    <w:rsid w:val="0CD1BCD9"/>
    <w:rsid w:val="0CEE0FA8"/>
    <w:rsid w:val="0D13AE7A"/>
    <w:rsid w:val="0D150AD2"/>
    <w:rsid w:val="0D2F5263"/>
    <w:rsid w:val="0D312AA1"/>
    <w:rsid w:val="0D42DE9D"/>
    <w:rsid w:val="0D440916"/>
    <w:rsid w:val="0D4981B0"/>
    <w:rsid w:val="0D665C6D"/>
    <w:rsid w:val="0D862929"/>
    <w:rsid w:val="0D9D332A"/>
    <w:rsid w:val="0DAB4CF5"/>
    <w:rsid w:val="0DAC576F"/>
    <w:rsid w:val="0DFC953D"/>
    <w:rsid w:val="0DFF726A"/>
    <w:rsid w:val="0E160705"/>
    <w:rsid w:val="0E1A8FF4"/>
    <w:rsid w:val="0E242FEE"/>
    <w:rsid w:val="0E2DB659"/>
    <w:rsid w:val="0E2DB7DA"/>
    <w:rsid w:val="0E338B28"/>
    <w:rsid w:val="0E3A2F3B"/>
    <w:rsid w:val="0E3CC09C"/>
    <w:rsid w:val="0E734E4C"/>
    <w:rsid w:val="0E7DA4D6"/>
    <w:rsid w:val="0E7F73AD"/>
    <w:rsid w:val="0E8CF361"/>
    <w:rsid w:val="0E965310"/>
    <w:rsid w:val="0EA212B9"/>
    <w:rsid w:val="0EB240F8"/>
    <w:rsid w:val="0EBAEAD6"/>
    <w:rsid w:val="0EBC3717"/>
    <w:rsid w:val="0ED192F2"/>
    <w:rsid w:val="0ED231F9"/>
    <w:rsid w:val="0EF26803"/>
    <w:rsid w:val="0EFBC35A"/>
    <w:rsid w:val="0F080C9A"/>
    <w:rsid w:val="0F110459"/>
    <w:rsid w:val="0F241593"/>
    <w:rsid w:val="0F2445E2"/>
    <w:rsid w:val="0F255763"/>
    <w:rsid w:val="0F35961B"/>
    <w:rsid w:val="0F42C634"/>
    <w:rsid w:val="0F576889"/>
    <w:rsid w:val="0F81D0FC"/>
    <w:rsid w:val="0F87BE27"/>
    <w:rsid w:val="0F8977DC"/>
    <w:rsid w:val="0F9CD19C"/>
    <w:rsid w:val="0FA79782"/>
    <w:rsid w:val="0FBEDE3A"/>
    <w:rsid w:val="0FC024C8"/>
    <w:rsid w:val="0FE4A59D"/>
    <w:rsid w:val="0FEA36F8"/>
    <w:rsid w:val="0FED78A9"/>
    <w:rsid w:val="0FF34C68"/>
    <w:rsid w:val="0FF3F69E"/>
    <w:rsid w:val="0FF888CA"/>
    <w:rsid w:val="0FFCD3A4"/>
    <w:rsid w:val="1003BBAD"/>
    <w:rsid w:val="100E1999"/>
    <w:rsid w:val="101CA748"/>
    <w:rsid w:val="102E7196"/>
    <w:rsid w:val="102EA068"/>
    <w:rsid w:val="10324810"/>
    <w:rsid w:val="103AD172"/>
    <w:rsid w:val="105BCE5D"/>
    <w:rsid w:val="1076AE25"/>
    <w:rsid w:val="108EE4F2"/>
    <w:rsid w:val="10954223"/>
    <w:rsid w:val="10BB5E1F"/>
    <w:rsid w:val="10BCFC0B"/>
    <w:rsid w:val="10FD2D0B"/>
    <w:rsid w:val="1115C4B3"/>
    <w:rsid w:val="11250955"/>
    <w:rsid w:val="113DFF0B"/>
    <w:rsid w:val="1187F207"/>
    <w:rsid w:val="118EBF66"/>
    <w:rsid w:val="11931EE3"/>
    <w:rsid w:val="1197D0E3"/>
    <w:rsid w:val="119A7EEA"/>
    <w:rsid w:val="11AABCC0"/>
    <w:rsid w:val="11E6CCDD"/>
    <w:rsid w:val="11F59E9D"/>
    <w:rsid w:val="11F99CE3"/>
    <w:rsid w:val="121519B9"/>
    <w:rsid w:val="121C7C43"/>
    <w:rsid w:val="122B8663"/>
    <w:rsid w:val="12425314"/>
    <w:rsid w:val="12561C26"/>
    <w:rsid w:val="1268222A"/>
    <w:rsid w:val="12BE4002"/>
    <w:rsid w:val="12C6A008"/>
    <w:rsid w:val="12CA702A"/>
    <w:rsid w:val="12DC531C"/>
    <w:rsid w:val="12E12E43"/>
    <w:rsid w:val="12ECD1E4"/>
    <w:rsid w:val="12F30157"/>
    <w:rsid w:val="13143269"/>
    <w:rsid w:val="131CF1AE"/>
    <w:rsid w:val="135CEF2B"/>
    <w:rsid w:val="136BF266"/>
    <w:rsid w:val="13A47C3D"/>
    <w:rsid w:val="13C2AFD6"/>
    <w:rsid w:val="13DDDABC"/>
    <w:rsid w:val="140DEB2E"/>
    <w:rsid w:val="1415C1FF"/>
    <w:rsid w:val="14197E47"/>
    <w:rsid w:val="141F647B"/>
    <w:rsid w:val="1427A603"/>
    <w:rsid w:val="142D1FE0"/>
    <w:rsid w:val="142D5DBE"/>
    <w:rsid w:val="14408EF2"/>
    <w:rsid w:val="1451107F"/>
    <w:rsid w:val="1456420D"/>
    <w:rsid w:val="1463AD44"/>
    <w:rsid w:val="1482C645"/>
    <w:rsid w:val="14842AB4"/>
    <w:rsid w:val="14B5FA4D"/>
    <w:rsid w:val="14BF42AF"/>
    <w:rsid w:val="14D14803"/>
    <w:rsid w:val="14D3A2CD"/>
    <w:rsid w:val="14DA50E7"/>
    <w:rsid w:val="14E86DAC"/>
    <w:rsid w:val="151232ED"/>
    <w:rsid w:val="151B8C9A"/>
    <w:rsid w:val="15288CFC"/>
    <w:rsid w:val="153EE656"/>
    <w:rsid w:val="154D208D"/>
    <w:rsid w:val="15569452"/>
    <w:rsid w:val="156DAAAD"/>
    <w:rsid w:val="15840603"/>
    <w:rsid w:val="158A3F95"/>
    <w:rsid w:val="158E0C6C"/>
    <w:rsid w:val="159C0B69"/>
    <w:rsid w:val="159DF91B"/>
    <w:rsid w:val="15ACA5EF"/>
    <w:rsid w:val="15BF4D7B"/>
    <w:rsid w:val="15DEC6D0"/>
    <w:rsid w:val="15FF7DA5"/>
    <w:rsid w:val="160254A9"/>
    <w:rsid w:val="1622EF72"/>
    <w:rsid w:val="16657E1B"/>
    <w:rsid w:val="167DFC64"/>
    <w:rsid w:val="168918E2"/>
    <w:rsid w:val="168EE902"/>
    <w:rsid w:val="16BA04AB"/>
    <w:rsid w:val="16E418E5"/>
    <w:rsid w:val="1705A7F7"/>
    <w:rsid w:val="17061DE8"/>
    <w:rsid w:val="17155CE7"/>
    <w:rsid w:val="171CBB2F"/>
    <w:rsid w:val="173591A1"/>
    <w:rsid w:val="1743928E"/>
    <w:rsid w:val="174D2E4B"/>
    <w:rsid w:val="17503A73"/>
    <w:rsid w:val="1777D883"/>
    <w:rsid w:val="178A845C"/>
    <w:rsid w:val="178DDDDD"/>
    <w:rsid w:val="17A5C015"/>
    <w:rsid w:val="17BF2963"/>
    <w:rsid w:val="17D45645"/>
    <w:rsid w:val="17E0DF2F"/>
    <w:rsid w:val="17E5C07B"/>
    <w:rsid w:val="18301EA9"/>
    <w:rsid w:val="183A4BB6"/>
    <w:rsid w:val="185D72CC"/>
    <w:rsid w:val="186F8914"/>
    <w:rsid w:val="18708D60"/>
    <w:rsid w:val="1898A839"/>
    <w:rsid w:val="18AEFDF5"/>
    <w:rsid w:val="18BA684D"/>
    <w:rsid w:val="18BF1146"/>
    <w:rsid w:val="18D8C69B"/>
    <w:rsid w:val="18E6156F"/>
    <w:rsid w:val="1904F767"/>
    <w:rsid w:val="1908E744"/>
    <w:rsid w:val="19156E73"/>
    <w:rsid w:val="1923A9C2"/>
    <w:rsid w:val="19513AE4"/>
    <w:rsid w:val="196C9B2A"/>
    <w:rsid w:val="197B8B42"/>
    <w:rsid w:val="1980E739"/>
    <w:rsid w:val="198CC1D1"/>
    <w:rsid w:val="19A10A9A"/>
    <w:rsid w:val="19A25B46"/>
    <w:rsid w:val="19CA1412"/>
    <w:rsid w:val="19ED63AE"/>
    <w:rsid w:val="19FC621E"/>
    <w:rsid w:val="1A16161F"/>
    <w:rsid w:val="1A1D1C57"/>
    <w:rsid w:val="1A24EAD7"/>
    <w:rsid w:val="1A354042"/>
    <w:rsid w:val="1A3802B0"/>
    <w:rsid w:val="1A3D81E0"/>
    <w:rsid w:val="1A471278"/>
    <w:rsid w:val="1A5A941B"/>
    <w:rsid w:val="1A5F5336"/>
    <w:rsid w:val="1A7602CD"/>
    <w:rsid w:val="1A7EA1A0"/>
    <w:rsid w:val="1AA05B6E"/>
    <w:rsid w:val="1AA209B4"/>
    <w:rsid w:val="1AA60447"/>
    <w:rsid w:val="1AB8C3B8"/>
    <w:rsid w:val="1ABBBB0E"/>
    <w:rsid w:val="1ADECA2A"/>
    <w:rsid w:val="1AF5C499"/>
    <w:rsid w:val="1B016329"/>
    <w:rsid w:val="1B04D4DE"/>
    <w:rsid w:val="1B252860"/>
    <w:rsid w:val="1B30EC3B"/>
    <w:rsid w:val="1B35A141"/>
    <w:rsid w:val="1B44C369"/>
    <w:rsid w:val="1B4E9D30"/>
    <w:rsid w:val="1B60BD02"/>
    <w:rsid w:val="1B71B843"/>
    <w:rsid w:val="1B778A31"/>
    <w:rsid w:val="1B85442A"/>
    <w:rsid w:val="1B9EC47E"/>
    <w:rsid w:val="1BD4F078"/>
    <w:rsid w:val="1BE46A4A"/>
    <w:rsid w:val="1C44084B"/>
    <w:rsid w:val="1D04A3D4"/>
    <w:rsid w:val="1D1A0D4C"/>
    <w:rsid w:val="1D313861"/>
    <w:rsid w:val="1D3C6C57"/>
    <w:rsid w:val="1D429569"/>
    <w:rsid w:val="1D53BE59"/>
    <w:rsid w:val="1D56AF62"/>
    <w:rsid w:val="1D5B287E"/>
    <w:rsid w:val="1D6AAA6B"/>
    <w:rsid w:val="1D78779F"/>
    <w:rsid w:val="1DA89E28"/>
    <w:rsid w:val="1DAF8FB8"/>
    <w:rsid w:val="1DC27B39"/>
    <w:rsid w:val="1DC7D86F"/>
    <w:rsid w:val="1DF55FA8"/>
    <w:rsid w:val="1DFC4E34"/>
    <w:rsid w:val="1E290C0D"/>
    <w:rsid w:val="1E2AB586"/>
    <w:rsid w:val="1E336039"/>
    <w:rsid w:val="1E3AFB88"/>
    <w:rsid w:val="1E437657"/>
    <w:rsid w:val="1E4B7A07"/>
    <w:rsid w:val="1E500F4B"/>
    <w:rsid w:val="1E53BE43"/>
    <w:rsid w:val="1E5A923A"/>
    <w:rsid w:val="1E8BC744"/>
    <w:rsid w:val="1E8C5F7C"/>
    <w:rsid w:val="1E922C0E"/>
    <w:rsid w:val="1EA2D8DC"/>
    <w:rsid w:val="1EC6EF0A"/>
    <w:rsid w:val="1ED42823"/>
    <w:rsid w:val="1ED89777"/>
    <w:rsid w:val="1EE16F33"/>
    <w:rsid w:val="1EE25CF4"/>
    <w:rsid w:val="1F11892B"/>
    <w:rsid w:val="1F1359ED"/>
    <w:rsid w:val="1F1A02E7"/>
    <w:rsid w:val="1F1AFB1C"/>
    <w:rsid w:val="1F1D5268"/>
    <w:rsid w:val="1F2476B1"/>
    <w:rsid w:val="1F3641FB"/>
    <w:rsid w:val="1F369364"/>
    <w:rsid w:val="1F59D826"/>
    <w:rsid w:val="1F5C5452"/>
    <w:rsid w:val="1F9ABC28"/>
    <w:rsid w:val="1FA03FCB"/>
    <w:rsid w:val="1FA40E91"/>
    <w:rsid w:val="1FB06556"/>
    <w:rsid w:val="1FC7FB30"/>
    <w:rsid w:val="2024FA30"/>
    <w:rsid w:val="202C0835"/>
    <w:rsid w:val="2039C33A"/>
    <w:rsid w:val="20654AD7"/>
    <w:rsid w:val="2077D920"/>
    <w:rsid w:val="20829C1A"/>
    <w:rsid w:val="2083B459"/>
    <w:rsid w:val="20A2BE7D"/>
    <w:rsid w:val="20A76447"/>
    <w:rsid w:val="20B4A2AB"/>
    <w:rsid w:val="20BBDEE1"/>
    <w:rsid w:val="20E3F11F"/>
    <w:rsid w:val="211503BD"/>
    <w:rsid w:val="212D6098"/>
    <w:rsid w:val="213385DB"/>
    <w:rsid w:val="21390865"/>
    <w:rsid w:val="2152DF4F"/>
    <w:rsid w:val="215C99A1"/>
    <w:rsid w:val="21644857"/>
    <w:rsid w:val="21658698"/>
    <w:rsid w:val="21A4BA1A"/>
    <w:rsid w:val="21A5F2C0"/>
    <w:rsid w:val="21C17F72"/>
    <w:rsid w:val="21CE67CB"/>
    <w:rsid w:val="21F11DC4"/>
    <w:rsid w:val="21F2290F"/>
    <w:rsid w:val="22256C6D"/>
    <w:rsid w:val="2239157A"/>
    <w:rsid w:val="223FF332"/>
    <w:rsid w:val="226A8AAA"/>
    <w:rsid w:val="22A1E6DE"/>
    <w:rsid w:val="22A6E4FD"/>
    <w:rsid w:val="22C6D7EB"/>
    <w:rsid w:val="22DA79A7"/>
    <w:rsid w:val="22EF51D9"/>
    <w:rsid w:val="22F9FE90"/>
    <w:rsid w:val="230260D1"/>
    <w:rsid w:val="231D87A5"/>
    <w:rsid w:val="232FCAB9"/>
    <w:rsid w:val="23464E9F"/>
    <w:rsid w:val="234A1F3A"/>
    <w:rsid w:val="234D3D97"/>
    <w:rsid w:val="2352E096"/>
    <w:rsid w:val="2359E452"/>
    <w:rsid w:val="23646A24"/>
    <w:rsid w:val="2365FC56"/>
    <w:rsid w:val="238C3F1E"/>
    <w:rsid w:val="2390D1AA"/>
    <w:rsid w:val="239FACBB"/>
    <w:rsid w:val="23BF9835"/>
    <w:rsid w:val="23C5BC99"/>
    <w:rsid w:val="23CC2397"/>
    <w:rsid w:val="23E3761F"/>
    <w:rsid w:val="23EB98CF"/>
    <w:rsid w:val="24088892"/>
    <w:rsid w:val="2413716E"/>
    <w:rsid w:val="2426E3AE"/>
    <w:rsid w:val="24400330"/>
    <w:rsid w:val="245F6F29"/>
    <w:rsid w:val="246CAED3"/>
    <w:rsid w:val="24990BC1"/>
    <w:rsid w:val="24AAC3F5"/>
    <w:rsid w:val="24C1289E"/>
    <w:rsid w:val="24D82719"/>
    <w:rsid w:val="24D850EA"/>
    <w:rsid w:val="24DE989B"/>
    <w:rsid w:val="24DF262A"/>
    <w:rsid w:val="24E59E48"/>
    <w:rsid w:val="251B631B"/>
    <w:rsid w:val="25463A7C"/>
    <w:rsid w:val="2546FFD3"/>
    <w:rsid w:val="254DA75F"/>
    <w:rsid w:val="255E7DA5"/>
    <w:rsid w:val="2573CDF3"/>
    <w:rsid w:val="258B1C33"/>
    <w:rsid w:val="25B4DE48"/>
    <w:rsid w:val="25C4F65D"/>
    <w:rsid w:val="25D6B5A8"/>
    <w:rsid w:val="25DA40F7"/>
    <w:rsid w:val="25E70512"/>
    <w:rsid w:val="25E8063D"/>
    <w:rsid w:val="25EBEC8E"/>
    <w:rsid w:val="261359CE"/>
    <w:rsid w:val="2624FD48"/>
    <w:rsid w:val="262DB50B"/>
    <w:rsid w:val="264CD9C8"/>
    <w:rsid w:val="2656B36D"/>
    <w:rsid w:val="2659CEF4"/>
    <w:rsid w:val="26609931"/>
    <w:rsid w:val="2671D595"/>
    <w:rsid w:val="26780C9F"/>
    <w:rsid w:val="2678DC4E"/>
    <w:rsid w:val="2684636F"/>
    <w:rsid w:val="2685BDDC"/>
    <w:rsid w:val="2696BFD7"/>
    <w:rsid w:val="269E6E5F"/>
    <w:rsid w:val="26C40AA6"/>
    <w:rsid w:val="26C6F01A"/>
    <w:rsid w:val="26CE6D66"/>
    <w:rsid w:val="26E6B162"/>
    <w:rsid w:val="26EE17FA"/>
    <w:rsid w:val="26F26080"/>
    <w:rsid w:val="27004253"/>
    <w:rsid w:val="272F8896"/>
    <w:rsid w:val="27366846"/>
    <w:rsid w:val="274957EE"/>
    <w:rsid w:val="274E66DC"/>
    <w:rsid w:val="2758C549"/>
    <w:rsid w:val="275EE05C"/>
    <w:rsid w:val="2764DD51"/>
    <w:rsid w:val="276642C8"/>
    <w:rsid w:val="27FA1326"/>
    <w:rsid w:val="2811E88E"/>
    <w:rsid w:val="281257A7"/>
    <w:rsid w:val="282D1B20"/>
    <w:rsid w:val="28533AAE"/>
    <w:rsid w:val="287498D5"/>
    <w:rsid w:val="28A9F96B"/>
    <w:rsid w:val="28DAF979"/>
    <w:rsid w:val="28F14640"/>
    <w:rsid w:val="28F31EC7"/>
    <w:rsid w:val="28F3C6A5"/>
    <w:rsid w:val="28FA11B0"/>
    <w:rsid w:val="28FF9455"/>
    <w:rsid w:val="290F20F6"/>
    <w:rsid w:val="29162582"/>
    <w:rsid w:val="29276DF5"/>
    <w:rsid w:val="2931519E"/>
    <w:rsid w:val="2934D093"/>
    <w:rsid w:val="29590480"/>
    <w:rsid w:val="299A1548"/>
    <w:rsid w:val="299E1EF8"/>
    <w:rsid w:val="29A4A736"/>
    <w:rsid w:val="29A91F3F"/>
    <w:rsid w:val="29D75B98"/>
    <w:rsid w:val="2A0565F1"/>
    <w:rsid w:val="2A378DEC"/>
    <w:rsid w:val="2A3E26A7"/>
    <w:rsid w:val="2A3F9DB4"/>
    <w:rsid w:val="2A499729"/>
    <w:rsid w:val="2A599C12"/>
    <w:rsid w:val="2A720759"/>
    <w:rsid w:val="2A7540F7"/>
    <w:rsid w:val="2A75C6CB"/>
    <w:rsid w:val="2A925723"/>
    <w:rsid w:val="2AC3BBFB"/>
    <w:rsid w:val="2AD74CC9"/>
    <w:rsid w:val="2AEFBFA4"/>
    <w:rsid w:val="2AF74D6C"/>
    <w:rsid w:val="2B075964"/>
    <w:rsid w:val="2B4D432E"/>
    <w:rsid w:val="2B78E048"/>
    <w:rsid w:val="2B9AFA31"/>
    <w:rsid w:val="2BA0642C"/>
    <w:rsid w:val="2BEC41CB"/>
    <w:rsid w:val="2C1700A3"/>
    <w:rsid w:val="2C1D2EBE"/>
    <w:rsid w:val="2C2DBC12"/>
    <w:rsid w:val="2C2E78AD"/>
    <w:rsid w:val="2C3632C0"/>
    <w:rsid w:val="2C44F78D"/>
    <w:rsid w:val="2C4C50E3"/>
    <w:rsid w:val="2C521A67"/>
    <w:rsid w:val="2C66C96C"/>
    <w:rsid w:val="2C6A4267"/>
    <w:rsid w:val="2C71AE87"/>
    <w:rsid w:val="2C7BFAF9"/>
    <w:rsid w:val="2CA8BE50"/>
    <w:rsid w:val="2CD08CF8"/>
    <w:rsid w:val="2CD5A6C9"/>
    <w:rsid w:val="2CFFF1F9"/>
    <w:rsid w:val="2D2588B3"/>
    <w:rsid w:val="2D3C1D4C"/>
    <w:rsid w:val="2D41799A"/>
    <w:rsid w:val="2D42BEA6"/>
    <w:rsid w:val="2D528E1F"/>
    <w:rsid w:val="2D73A231"/>
    <w:rsid w:val="2D748E24"/>
    <w:rsid w:val="2DAD13E0"/>
    <w:rsid w:val="2DB0A9FD"/>
    <w:rsid w:val="2DC524A0"/>
    <w:rsid w:val="2DCFEA20"/>
    <w:rsid w:val="2DD0C305"/>
    <w:rsid w:val="2DD73866"/>
    <w:rsid w:val="2DDDF49F"/>
    <w:rsid w:val="2DE795DD"/>
    <w:rsid w:val="2DED5CC5"/>
    <w:rsid w:val="2DFEC8D8"/>
    <w:rsid w:val="2E3168A8"/>
    <w:rsid w:val="2E45D4AB"/>
    <w:rsid w:val="2E4B2824"/>
    <w:rsid w:val="2E55AC1A"/>
    <w:rsid w:val="2E560B66"/>
    <w:rsid w:val="2E7B5FFF"/>
    <w:rsid w:val="2E7D0CE8"/>
    <w:rsid w:val="2E8C7398"/>
    <w:rsid w:val="2E915055"/>
    <w:rsid w:val="2E968FC5"/>
    <w:rsid w:val="2E97659F"/>
    <w:rsid w:val="2E9F0CE9"/>
    <w:rsid w:val="2ECC4CAB"/>
    <w:rsid w:val="2ED17796"/>
    <w:rsid w:val="2EE64F55"/>
    <w:rsid w:val="2EE9D71B"/>
    <w:rsid w:val="2EEA6430"/>
    <w:rsid w:val="2F21721E"/>
    <w:rsid w:val="2F2DA9A9"/>
    <w:rsid w:val="2F2DAF45"/>
    <w:rsid w:val="2F41FA26"/>
    <w:rsid w:val="2F557610"/>
    <w:rsid w:val="2F669C95"/>
    <w:rsid w:val="2F686F77"/>
    <w:rsid w:val="2F6BD486"/>
    <w:rsid w:val="2F6D5C10"/>
    <w:rsid w:val="2F9A9939"/>
    <w:rsid w:val="2FA30CC7"/>
    <w:rsid w:val="2FBA84E3"/>
    <w:rsid w:val="2FC6CD6F"/>
    <w:rsid w:val="2FE70FA9"/>
    <w:rsid w:val="2FFD0EED"/>
    <w:rsid w:val="30057D36"/>
    <w:rsid w:val="301ABE9B"/>
    <w:rsid w:val="302A9094"/>
    <w:rsid w:val="30338989"/>
    <w:rsid w:val="303F10D4"/>
    <w:rsid w:val="30621848"/>
    <w:rsid w:val="30677037"/>
    <w:rsid w:val="3073FEE3"/>
    <w:rsid w:val="307DE452"/>
    <w:rsid w:val="3086DFBD"/>
    <w:rsid w:val="309F0457"/>
    <w:rsid w:val="30B12473"/>
    <w:rsid w:val="30C9FD59"/>
    <w:rsid w:val="30D58E74"/>
    <w:rsid w:val="30E0B4E5"/>
    <w:rsid w:val="30E5EBDD"/>
    <w:rsid w:val="3107A8EB"/>
    <w:rsid w:val="3112FF84"/>
    <w:rsid w:val="3135A3CD"/>
    <w:rsid w:val="315503FC"/>
    <w:rsid w:val="31690B6F"/>
    <w:rsid w:val="317C06C2"/>
    <w:rsid w:val="31B08C60"/>
    <w:rsid w:val="31BA0D83"/>
    <w:rsid w:val="31C69DA3"/>
    <w:rsid w:val="31CFAF7A"/>
    <w:rsid w:val="31E31CDE"/>
    <w:rsid w:val="31F305FD"/>
    <w:rsid w:val="31F49008"/>
    <w:rsid w:val="31F661F5"/>
    <w:rsid w:val="32052BE0"/>
    <w:rsid w:val="320B57E4"/>
    <w:rsid w:val="320D6D27"/>
    <w:rsid w:val="321CAB44"/>
    <w:rsid w:val="322E5D24"/>
    <w:rsid w:val="32611E11"/>
    <w:rsid w:val="3261F3AF"/>
    <w:rsid w:val="32673EED"/>
    <w:rsid w:val="32800BFB"/>
    <w:rsid w:val="3288AD40"/>
    <w:rsid w:val="32962472"/>
    <w:rsid w:val="329A010D"/>
    <w:rsid w:val="32AAC006"/>
    <w:rsid w:val="32CEA293"/>
    <w:rsid w:val="32D8D5F4"/>
    <w:rsid w:val="32DCF53A"/>
    <w:rsid w:val="32DE83F3"/>
    <w:rsid w:val="32EADCB2"/>
    <w:rsid w:val="3306595D"/>
    <w:rsid w:val="333EEED7"/>
    <w:rsid w:val="3347280B"/>
    <w:rsid w:val="335C227E"/>
    <w:rsid w:val="335C9CCA"/>
    <w:rsid w:val="338B63D6"/>
    <w:rsid w:val="339C69E3"/>
    <w:rsid w:val="33CBE73D"/>
    <w:rsid w:val="33D79528"/>
    <w:rsid w:val="34097BF1"/>
    <w:rsid w:val="34246359"/>
    <w:rsid w:val="342B1EF5"/>
    <w:rsid w:val="3430A103"/>
    <w:rsid w:val="3442F082"/>
    <w:rsid w:val="3446E266"/>
    <w:rsid w:val="3449013F"/>
    <w:rsid w:val="346E4647"/>
    <w:rsid w:val="3477F5BC"/>
    <w:rsid w:val="34805F8D"/>
    <w:rsid w:val="34A2955E"/>
    <w:rsid w:val="34B2E813"/>
    <w:rsid w:val="34B4137C"/>
    <w:rsid w:val="35265846"/>
    <w:rsid w:val="35303A82"/>
    <w:rsid w:val="353E7449"/>
    <w:rsid w:val="3544D3A1"/>
    <w:rsid w:val="3551E433"/>
    <w:rsid w:val="3554FEF6"/>
    <w:rsid w:val="357A2BFD"/>
    <w:rsid w:val="3591E3BF"/>
    <w:rsid w:val="35A32043"/>
    <w:rsid w:val="35A60B19"/>
    <w:rsid w:val="35A7D66F"/>
    <w:rsid w:val="35B6113C"/>
    <w:rsid w:val="35C3C901"/>
    <w:rsid w:val="35CA211C"/>
    <w:rsid w:val="35D94B6B"/>
    <w:rsid w:val="35E34DAF"/>
    <w:rsid w:val="35F7F3D8"/>
    <w:rsid w:val="35FFDA2B"/>
    <w:rsid w:val="3608C615"/>
    <w:rsid w:val="3609BE17"/>
    <w:rsid w:val="3611CCFA"/>
    <w:rsid w:val="36139FFF"/>
    <w:rsid w:val="363C25A7"/>
    <w:rsid w:val="3641DD09"/>
    <w:rsid w:val="3662A866"/>
    <w:rsid w:val="367F48F5"/>
    <w:rsid w:val="368AFC29"/>
    <w:rsid w:val="369A70EB"/>
    <w:rsid w:val="36A515C1"/>
    <w:rsid w:val="36B14500"/>
    <w:rsid w:val="36BAF439"/>
    <w:rsid w:val="36BC44E5"/>
    <w:rsid w:val="36C23812"/>
    <w:rsid w:val="36C6791A"/>
    <w:rsid w:val="36D183C4"/>
    <w:rsid w:val="36E1F486"/>
    <w:rsid w:val="36E71B34"/>
    <w:rsid w:val="3701EF1A"/>
    <w:rsid w:val="3705E3A3"/>
    <w:rsid w:val="37162656"/>
    <w:rsid w:val="3740AEB0"/>
    <w:rsid w:val="37414909"/>
    <w:rsid w:val="3747E3FC"/>
    <w:rsid w:val="374CA658"/>
    <w:rsid w:val="3756B8E3"/>
    <w:rsid w:val="37757B8E"/>
    <w:rsid w:val="37F4CBF6"/>
    <w:rsid w:val="3813B81E"/>
    <w:rsid w:val="3816A484"/>
    <w:rsid w:val="381E5211"/>
    <w:rsid w:val="382319AF"/>
    <w:rsid w:val="384E37A6"/>
    <w:rsid w:val="38521AD7"/>
    <w:rsid w:val="38591711"/>
    <w:rsid w:val="385E2223"/>
    <w:rsid w:val="388F05A4"/>
    <w:rsid w:val="389092EB"/>
    <w:rsid w:val="38A39CF6"/>
    <w:rsid w:val="38C34A17"/>
    <w:rsid w:val="38CA7704"/>
    <w:rsid w:val="38D6F022"/>
    <w:rsid w:val="38FB071B"/>
    <w:rsid w:val="38FF1863"/>
    <w:rsid w:val="39139264"/>
    <w:rsid w:val="3918852A"/>
    <w:rsid w:val="391A1A56"/>
    <w:rsid w:val="391F7FA8"/>
    <w:rsid w:val="392E3C0E"/>
    <w:rsid w:val="3937EBF0"/>
    <w:rsid w:val="394C1707"/>
    <w:rsid w:val="39548055"/>
    <w:rsid w:val="3957458E"/>
    <w:rsid w:val="397843FC"/>
    <w:rsid w:val="39815CF5"/>
    <w:rsid w:val="398D3A1E"/>
    <w:rsid w:val="39971762"/>
    <w:rsid w:val="399D4836"/>
    <w:rsid w:val="39C2E232"/>
    <w:rsid w:val="39E38844"/>
    <w:rsid w:val="39EDA81D"/>
    <w:rsid w:val="39F294FB"/>
    <w:rsid w:val="39F4761B"/>
    <w:rsid w:val="3A1EE50C"/>
    <w:rsid w:val="3A3AE067"/>
    <w:rsid w:val="3A3E2AB3"/>
    <w:rsid w:val="3A5031EE"/>
    <w:rsid w:val="3A55C380"/>
    <w:rsid w:val="3A7A8BB7"/>
    <w:rsid w:val="3A8B20C1"/>
    <w:rsid w:val="3AB429C4"/>
    <w:rsid w:val="3ACA748E"/>
    <w:rsid w:val="3ADEAE60"/>
    <w:rsid w:val="3AF582F8"/>
    <w:rsid w:val="3B09B0B1"/>
    <w:rsid w:val="3B25762A"/>
    <w:rsid w:val="3B31C153"/>
    <w:rsid w:val="3B3CF00B"/>
    <w:rsid w:val="3B3EBF5B"/>
    <w:rsid w:val="3B65CCDF"/>
    <w:rsid w:val="3B77BA99"/>
    <w:rsid w:val="3B791E5C"/>
    <w:rsid w:val="3B8C5FCC"/>
    <w:rsid w:val="3BBB44C6"/>
    <w:rsid w:val="3BDA908A"/>
    <w:rsid w:val="3BDAD62D"/>
    <w:rsid w:val="3BE7E365"/>
    <w:rsid w:val="3BEA2A16"/>
    <w:rsid w:val="3C05C0B9"/>
    <w:rsid w:val="3C1A91FD"/>
    <w:rsid w:val="3C2CD2DB"/>
    <w:rsid w:val="3C33DFBF"/>
    <w:rsid w:val="3C41BD64"/>
    <w:rsid w:val="3C41C001"/>
    <w:rsid w:val="3C52FFBE"/>
    <w:rsid w:val="3C65E9C6"/>
    <w:rsid w:val="3C7050D7"/>
    <w:rsid w:val="3C8022BF"/>
    <w:rsid w:val="3CBF546F"/>
    <w:rsid w:val="3CC39A97"/>
    <w:rsid w:val="3CC6D9EA"/>
    <w:rsid w:val="3CF7B739"/>
    <w:rsid w:val="3D02CBFF"/>
    <w:rsid w:val="3D19B96F"/>
    <w:rsid w:val="3D2DCC15"/>
    <w:rsid w:val="3D4F347F"/>
    <w:rsid w:val="3D6E8881"/>
    <w:rsid w:val="3D73B800"/>
    <w:rsid w:val="3D7EA875"/>
    <w:rsid w:val="3DEC0141"/>
    <w:rsid w:val="3DF42636"/>
    <w:rsid w:val="3DFD3151"/>
    <w:rsid w:val="3DFF3093"/>
    <w:rsid w:val="3E197452"/>
    <w:rsid w:val="3E1BB683"/>
    <w:rsid w:val="3E280240"/>
    <w:rsid w:val="3E32F22D"/>
    <w:rsid w:val="3E517644"/>
    <w:rsid w:val="3E78A4AE"/>
    <w:rsid w:val="3E909C96"/>
    <w:rsid w:val="3EA9A0B3"/>
    <w:rsid w:val="3EABA46B"/>
    <w:rsid w:val="3EB562BF"/>
    <w:rsid w:val="3EB71A36"/>
    <w:rsid w:val="3EBF63E9"/>
    <w:rsid w:val="3EE9B9E7"/>
    <w:rsid w:val="3F059DF7"/>
    <w:rsid w:val="3F1AFD0C"/>
    <w:rsid w:val="3F1B7448"/>
    <w:rsid w:val="3F4E20E1"/>
    <w:rsid w:val="3F5C25D2"/>
    <w:rsid w:val="3F85958A"/>
    <w:rsid w:val="3F8DC25D"/>
    <w:rsid w:val="3F9F7BDB"/>
    <w:rsid w:val="3FC0B26D"/>
    <w:rsid w:val="3FC2B7D5"/>
    <w:rsid w:val="3FE9DE60"/>
    <w:rsid w:val="3FFB1A6D"/>
    <w:rsid w:val="4016F997"/>
    <w:rsid w:val="40303807"/>
    <w:rsid w:val="406932D8"/>
    <w:rsid w:val="407AA4D7"/>
    <w:rsid w:val="409842E9"/>
    <w:rsid w:val="40B70985"/>
    <w:rsid w:val="40BAFC91"/>
    <w:rsid w:val="40C6B1A7"/>
    <w:rsid w:val="40D50435"/>
    <w:rsid w:val="40D8F0C6"/>
    <w:rsid w:val="40DEA751"/>
    <w:rsid w:val="40F49AD2"/>
    <w:rsid w:val="40F9BA54"/>
    <w:rsid w:val="41011F17"/>
    <w:rsid w:val="41479A08"/>
    <w:rsid w:val="416F3A2A"/>
    <w:rsid w:val="41774C46"/>
    <w:rsid w:val="4187D79F"/>
    <w:rsid w:val="41923234"/>
    <w:rsid w:val="41938185"/>
    <w:rsid w:val="4197AAA1"/>
    <w:rsid w:val="41AA71C2"/>
    <w:rsid w:val="41B1AF6B"/>
    <w:rsid w:val="41B68999"/>
    <w:rsid w:val="41DA0136"/>
    <w:rsid w:val="41DBC8AA"/>
    <w:rsid w:val="41EBDF53"/>
    <w:rsid w:val="41F1CA67"/>
    <w:rsid w:val="41FE31A5"/>
    <w:rsid w:val="420AA210"/>
    <w:rsid w:val="420FD5E1"/>
    <w:rsid w:val="42164401"/>
    <w:rsid w:val="42178FFA"/>
    <w:rsid w:val="42291F54"/>
    <w:rsid w:val="423122EE"/>
    <w:rsid w:val="4237210E"/>
    <w:rsid w:val="42609AF6"/>
    <w:rsid w:val="4289E5FF"/>
    <w:rsid w:val="4297BFD7"/>
    <w:rsid w:val="42B3602C"/>
    <w:rsid w:val="42C355F3"/>
    <w:rsid w:val="42C55152"/>
    <w:rsid w:val="42D443C1"/>
    <w:rsid w:val="42E51092"/>
    <w:rsid w:val="42E8176A"/>
    <w:rsid w:val="42F095BC"/>
    <w:rsid w:val="430CD7F7"/>
    <w:rsid w:val="4313E456"/>
    <w:rsid w:val="431A4446"/>
    <w:rsid w:val="431EBBE2"/>
    <w:rsid w:val="432DCF11"/>
    <w:rsid w:val="43588826"/>
    <w:rsid w:val="435A093A"/>
    <w:rsid w:val="4371B872"/>
    <w:rsid w:val="4399822D"/>
    <w:rsid w:val="43ACF869"/>
    <w:rsid w:val="43AEB056"/>
    <w:rsid w:val="43C453CB"/>
    <w:rsid w:val="43D589EA"/>
    <w:rsid w:val="43D5B02A"/>
    <w:rsid w:val="43E0A7E3"/>
    <w:rsid w:val="43E3B8D0"/>
    <w:rsid w:val="43FA9637"/>
    <w:rsid w:val="43FCACD1"/>
    <w:rsid w:val="44253F3B"/>
    <w:rsid w:val="442F9E1B"/>
    <w:rsid w:val="44310407"/>
    <w:rsid w:val="44485EDF"/>
    <w:rsid w:val="44708ED3"/>
    <w:rsid w:val="44BF7D6D"/>
    <w:rsid w:val="44E9E7A5"/>
    <w:rsid w:val="44F094C9"/>
    <w:rsid w:val="44FF034D"/>
    <w:rsid w:val="4544C698"/>
    <w:rsid w:val="454C201F"/>
    <w:rsid w:val="45550BCB"/>
    <w:rsid w:val="455EC7F3"/>
    <w:rsid w:val="45669F1C"/>
    <w:rsid w:val="457A5195"/>
    <w:rsid w:val="457DBD8B"/>
    <w:rsid w:val="457EF1A5"/>
    <w:rsid w:val="458FCA04"/>
    <w:rsid w:val="45A3B4E1"/>
    <w:rsid w:val="45A45B03"/>
    <w:rsid w:val="45B67C0B"/>
    <w:rsid w:val="45B93201"/>
    <w:rsid w:val="45C9D141"/>
    <w:rsid w:val="45D2BB1D"/>
    <w:rsid w:val="460AEAB5"/>
    <w:rsid w:val="461761FB"/>
    <w:rsid w:val="46198271"/>
    <w:rsid w:val="4639CB75"/>
    <w:rsid w:val="46439A5B"/>
    <w:rsid w:val="4643C3E8"/>
    <w:rsid w:val="4660317F"/>
    <w:rsid w:val="46705D5D"/>
    <w:rsid w:val="4690DD5A"/>
    <w:rsid w:val="46A5FE88"/>
    <w:rsid w:val="46B02A48"/>
    <w:rsid w:val="46B84161"/>
    <w:rsid w:val="46CA7C24"/>
    <w:rsid w:val="46DA5635"/>
    <w:rsid w:val="46DC1CDD"/>
    <w:rsid w:val="470EAC31"/>
    <w:rsid w:val="4722FEFB"/>
    <w:rsid w:val="47246EEE"/>
    <w:rsid w:val="472B58F2"/>
    <w:rsid w:val="4744242D"/>
    <w:rsid w:val="4765E50A"/>
    <w:rsid w:val="4782CDE5"/>
    <w:rsid w:val="479FEF97"/>
    <w:rsid w:val="47A28704"/>
    <w:rsid w:val="47B7DE8A"/>
    <w:rsid w:val="47DCDEFB"/>
    <w:rsid w:val="47E5E1C0"/>
    <w:rsid w:val="47ED8B76"/>
    <w:rsid w:val="47F5FBC5"/>
    <w:rsid w:val="47FB09ED"/>
    <w:rsid w:val="48366AC0"/>
    <w:rsid w:val="4852BB8E"/>
    <w:rsid w:val="4891E941"/>
    <w:rsid w:val="489D34C7"/>
    <w:rsid w:val="48A69B79"/>
    <w:rsid w:val="48A6B123"/>
    <w:rsid w:val="48AB4D3C"/>
    <w:rsid w:val="48B20F6A"/>
    <w:rsid w:val="48CDB16B"/>
    <w:rsid w:val="48D55E74"/>
    <w:rsid w:val="48E1C7F8"/>
    <w:rsid w:val="48E71CCD"/>
    <w:rsid w:val="48E82E2E"/>
    <w:rsid w:val="48F2CD06"/>
    <w:rsid w:val="490DE267"/>
    <w:rsid w:val="493B7F3E"/>
    <w:rsid w:val="494A2154"/>
    <w:rsid w:val="498D5951"/>
    <w:rsid w:val="49A01949"/>
    <w:rsid w:val="49B6B04A"/>
    <w:rsid w:val="49CCA8DA"/>
    <w:rsid w:val="49D7DFD0"/>
    <w:rsid w:val="49DF5685"/>
    <w:rsid w:val="49E57F38"/>
    <w:rsid w:val="49E5D98A"/>
    <w:rsid w:val="49E82673"/>
    <w:rsid w:val="49ED3ACF"/>
    <w:rsid w:val="49EE7117"/>
    <w:rsid w:val="49EF56D1"/>
    <w:rsid w:val="49F11E3C"/>
    <w:rsid w:val="4A0ABFEA"/>
    <w:rsid w:val="4A11F409"/>
    <w:rsid w:val="4A166B68"/>
    <w:rsid w:val="4A1DE4DD"/>
    <w:rsid w:val="4A2CC305"/>
    <w:rsid w:val="4A37465E"/>
    <w:rsid w:val="4A4BA45C"/>
    <w:rsid w:val="4A4DDFCB"/>
    <w:rsid w:val="4A801234"/>
    <w:rsid w:val="4A97EC5A"/>
    <w:rsid w:val="4A9E7270"/>
    <w:rsid w:val="4A9FD7AF"/>
    <w:rsid w:val="4AA6AF63"/>
    <w:rsid w:val="4ABB41BB"/>
    <w:rsid w:val="4AD48B83"/>
    <w:rsid w:val="4AE22EF2"/>
    <w:rsid w:val="4AF5C3DD"/>
    <w:rsid w:val="4AF9EAF3"/>
    <w:rsid w:val="4B1074F9"/>
    <w:rsid w:val="4B165B2E"/>
    <w:rsid w:val="4B18DF45"/>
    <w:rsid w:val="4B6979BC"/>
    <w:rsid w:val="4BAAE481"/>
    <w:rsid w:val="4BD5A836"/>
    <w:rsid w:val="4BE6D86E"/>
    <w:rsid w:val="4BE7B00E"/>
    <w:rsid w:val="4C153789"/>
    <w:rsid w:val="4C3555AA"/>
    <w:rsid w:val="4C58EA58"/>
    <w:rsid w:val="4C7DA3E4"/>
    <w:rsid w:val="4C8507FD"/>
    <w:rsid w:val="4CC47B35"/>
    <w:rsid w:val="4CC6BB63"/>
    <w:rsid w:val="4CC74925"/>
    <w:rsid w:val="4CDD76EC"/>
    <w:rsid w:val="4CE7FB57"/>
    <w:rsid w:val="4CEFB23E"/>
    <w:rsid w:val="4CF4181D"/>
    <w:rsid w:val="4CFC4944"/>
    <w:rsid w:val="4D05D552"/>
    <w:rsid w:val="4D07C5F3"/>
    <w:rsid w:val="4D105910"/>
    <w:rsid w:val="4D1AC0BF"/>
    <w:rsid w:val="4D2222D9"/>
    <w:rsid w:val="4D3B55CF"/>
    <w:rsid w:val="4D3F2A86"/>
    <w:rsid w:val="4D5FE889"/>
    <w:rsid w:val="4D60D456"/>
    <w:rsid w:val="4D6139C9"/>
    <w:rsid w:val="4D63F2C4"/>
    <w:rsid w:val="4D6D8A63"/>
    <w:rsid w:val="4D70ED65"/>
    <w:rsid w:val="4D842CD6"/>
    <w:rsid w:val="4D99E494"/>
    <w:rsid w:val="4DC8D610"/>
    <w:rsid w:val="4DD7E64D"/>
    <w:rsid w:val="4DD89E1E"/>
    <w:rsid w:val="4DDDE01C"/>
    <w:rsid w:val="4DF03BCD"/>
    <w:rsid w:val="4DF12476"/>
    <w:rsid w:val="4DFC237E"/>
    <w:rsid w:val="4E04C3D7"/>
    <w:rsid w:val="4E1428B9"/>
    <w:rsid w:val="4E1D4A5B"/>
    <w:rsid w:val="4E1DBDE5"/>
    <w:rsid w:val="4E6D18C1"/>
    <w:rsid w:val="4E770A16"/>
    <w:rsid w:val="4E780013"/>
    <w:rsid w:val="4E79F8E6"/>
    <w:rsid w:val="4E92C9FA"/>
    <w:rsid w:val="4E9B3E03"/>
    <w:rsid w:val="4EABA715"/>
    <w:rsid w:val="4EAF97BA"/>
    <w:rsid w:val="4EB93D50"/>
    <w:rsid w:val="4EBF895C"/>
    <w:rsid w:val="4EC4DB7D"/>
    <w:rsid w:val="4EC4F164"/>
    <w:rsid w:val="4ECFCA72"/>
    <w:rsid w:val="4ED662EA"/>
    <w:rsid w:val="4ED856EE"/>
    <w:rsid w:val="4EE140A2"/>
    <w:rsid w:val="4F1C3C74"/>
    <w:rsid w:val="4F2A2A33"/>
    <w:rsid w:val="4F3486BD"/>
    <w:rsid w:val="4F412DFE"/>
    <w:rsid w:val="4F44E530"/>
    <w:rsid w:val="4F46F3DE"/>
    <w:rsid w:val="4F5205A0"/>
    <w:rsid w:val="4F5491AD"/>
    <w:rsid w:val="4F7D10F0"/>
    <w:rsid w:val="4F89FF78"/>
    <w:rsid w:val="4F91C786"/>
    <w:rsid w:val="4FA0D793"/>
    <w:rsid w:val="4FA97701"/>
    <w:rsid w:val="4FAA4971"/>
    <w:rsid w:val="4FAAEA88"/>
    <w:rsid w:val="4FABF686"/>
    <w:rsid w:val="4FBE0C43"/>
    <w:rsid w:val="4FC001F8"/>
    <w:rsid w:val="4FC56B82"/>
    <w:rsid w:val="4FE7F0E0"/>
    <w:rsid w:val="4FE8484E"/>
    <w:rsid w:val="5010D923"/>
    <w:rsid w:val="5024EA2F"/>
    <w:rsid w:val="5027AE1B"/>
    <w:rsid w:val="503222F8"/>
    <w:rsid w:val="50343181"/>
    <w:rsid w:val="5035356F"/>
    <w:rsid w:val="5040A579"/>
    <w:rsid w:val="5058079E"/>
    <w:rsid w:val="50590DCF"/>
    <w:rsid w:val="505A9186"/>
    <w:rsid w:val="5071E6B5"/>
    <w:rsid w:val="5084F209"/>
    <w:rsid w:val="5093DFAB"/>
    <w:rsid w:val="50B804EF"/>
    <w:rsid w:val="50C2E1BB"/>
    <w:rsid w:val="50CE3743"/>
    <w:rsid w:val="50D7356B"/>
    <w:rsid w:val="50DBB3D3"/>
    <w:rsid w:val="50FAA4FA"/>
    <w:rsid w:val="510CC750"/>
    <w:rsid w:val="5159946A"/>
    <w:rsid w:val="516DB57A"/>
    <w:rsid w:val="51701291"/>
    <w:rsid w:val="51719A52"/>
    <w:rsid w:val="51750F62"/>
    <w:rsid w:val="5183E509"/>
    <w:rsid w:val="51961DCF"/>
    <w:rsid w:val="51C21F19"/>
    <w:rsid w:val="51DEEAF2"/>
    <w:rsid w:val="5201867B"/>
    <w:rsid w:val="52036F30"/>
    <w:rsid w:val="52301711"/>
    <w:rsid w:val="52693F72"/>
    <w:rsid w:val="526FDDEC"/>
    <w:rsid w:val="5288BF0B"/>
    <w:rsid w:val="52955641"/>
    <w:rsid w:val="52975A1B"/>
    <w:rsid w:val="529FF3B7"/>
    <w:rsid w:val="52BACBDF"/>
    <w:rsid w:val="52BB33ED"/>
    <w:rsid w:val="52C98179"/>
    <w:rsid w:val="52CB29D5"/>
    <w:rsid w:val="52F5F6E7"/>
    <w:rsid w:val="53028609"/>
    <w:rsid w:val="5310371F"/>
    <w:rsid w:val="5313549B"/>
    <w:rsid w:val="5318775C"/>
    <w:rsid w:val="532BD02E"/>
    <w:rsid w:val="532CB18E"/>
    <w:rsid w:val="532D163F"/>
    <w:rsid w:val="534B559C"/>
    <w:rsid w:val="535FB47D"/>
    <w:rsid w:val="53732352"/>
    <w:rsid w:val="53B16B00"/>
    <w:rsid w:val="53C66083"/>
    <w:rsid w:val="53CB4B97"/>
    <w:rsid w:val="53D13EF3"/>
    <w:rsid w:val="53DB8294"/>
    <w:rsid w:val="53E97446"/>
    <w:rsid w:val="53F0C8BC"/>
    <w:rsid w:val="53F3EDCF"/>
    <w:rsid w:val="53F8BAB6"/>
    <w:rsid w:val="542AD115"/>
    <w:rsid w:val="543D53E3"/>
    <w:rsid w:val="544393FD"/>
    <w:rsid w:val="5444B5DE"/>
    <w:rsid w:val="54491B3A"/>
    <w:rsid w:val="546DE648"/>
    <w:rsid w:val="5477C0FF"/>
    <w:rsid w:val="54910DB9"/>
    <w:rsid w:val="549C3F08"/>
    <w:rsid w:val="54A5D5BD"/>
    <w:rsid w:val="54DB61AC"/>
    <w:rsid w:val="54E438CE"/>
    <w:rsid w:val="54FCF1BA"/>
    <w:rsid w:val="551D5A94"/>
    <w:rsid w:val="556A0428"/>
    <w:rsid w:val="55889C88"/>
    <w:rsid w:val="558F44C1"/>
    <w:rsid w:val="559F5F7C"/>
    <w:rsid w:val="55A7C462"/>
    <w:rsid w:val="55B1AA14"/>
    <w:rsid w:val="55C97C5A"/>
    <w:rsid w:val="55CB7CD3"/>
    <w:rsid w:val="55D32B9A"/>
    <w:rsid w:val="55E04AE4"/>
    <w:rsid w:val="5600B31B"/>
    <w:rsid w:val="56019D85"/>
    <w:rsid w:val="5601EE08"/>
    <w:rsid w:val="5602C6AA"/>
    <w:rsid w:val="5611F159"/>
    <w:rsid w:val="56121811"/>
    <w:rsid w:val="561C1BEA"/>
    <w:rsid w:val="562A4502"/>
    <w:rsid w:val="562B583F"/>
    <w:rsid w:val="562BC1BA"/>
    <w:rsid w:val="56609205"/>
    <w:rsid w:val="5666AE51"/>
    <w:rsid w:val="566E5DB7"/>
    <w:rsid w:val="56ADDD4B"/>
    <w:rsid w:val="56B146D4"/>
    <w:rsid w:val="56B3D5A1"/>
    <w:rsid w:val="56BE9A7B"/>
    <w:rsid w:val="56CBE2A2"/>
    <w:rsid w:val="570D616C"/>
    <w:rsid w:val="570FA5FA"/>
    <w:rsid w:val="5732F152"/>
    <w:rsid w:val="57454A54"/>
    <w:rsid w:val="5758C8F6"/>
    <w:rsid w:val="57654CBB"/>
    <w:rsid w:val="576A2C61"/>
    <w:rsid w:val="57BDEF03"/>
    <w:rsid w:val="57C07933"/>
    <w:rsid w:val="57F35A33"/>
    <w:rsid w:val="57F38A23"/>
    <w:rsid w:val="58034A99"/>
    <w:rsid w:val="580549DB"/>
    <w:rsid w:val="5817B410"/>
    <w:rsid w:val="581EA9F2"/>
    <w:rsid w:val="582CF050"/>
    <w:rsid w:val="5849FEB6"/>
    <w:rsid w:val="584AAA92"/>
    <w:rsid w:val="5851F388"/>
    <w:rsid w:val="585FE156"/>
    <w:rsid w:val="587170A4"/>
    <w:rsid w:val="5881A4E0"/>
    <w:rsid w:val="589B675F"/>
    <w:rsid w:val="58C1DA59"/>
    <w:rsid w:val="58C76904"/>
    <w:rsid w:val="58D23234"/>
    <w:rsid w:val="58DA70BE"/>
    <w:rsid w:val="58F29681"/>
    <w:rsid w:val="58FC6456"/>
    <w:rsid w:val="58FC6852"/>
    <w:rsid w:val="58FFF86A"/>
    <w:rsid w:val="590A6639"/>
    <w:rsid w:val="5919C20E"/>
    <w:rsid w:val="59264CB8"/>
    <w:rsid w:val="592668EE"/>
    <w:rsid w:val="592AA9ED"/>
    <w:rsid w:val="592E0B02"/>
    <w:rsid w:val="592E9137"/>
    <w:rsid w:val="593F9ABE"/>
    <w:rsid w:val="5946F55E"/>
    <w:rsid w:val="5957E033"/>
    <w:rsid w:val="5969AAE4"/>
    <w:rsid w:val="598C00DE"/>
    <w:rsid w:val="59905AD6"/>
    <w:rsid w:val="59A88E2F"/>
    <w:rsid w:val="59A97E05"/>
    <w:rsid w:val="59E5C187"/>
    <w:rsid w:val="59F11B71"/>
    <w:rsid w:val="5A01B8C2"/>
    <w:rsid w:val="5A144286"/>
    <w:rsid w:val="5A84E2E4"/>
    <w:rsid w:val="5A87EB67"/>
    <w:rsid w:val="5ABA091E"/>
    <w:rsid w:val="5AD7D12F"/>
    <w:rsid w:val="5B17D8F3"/>
    <w:rsid w:val="5B28DAE0"/>
    <w:rsid w:val="5B29185C"/>
    <w:rsid w:val="5B30DD50"/>
    <w:rsid w:val="5B40AF9E"/>
    <w:rsid w:val="5B5E9164"/>
    <w:rsid w:val="5B700091"/>
    <w:rsid w:val="5B89D3FB"/>
    <w:rsid w:val="5B9ABA45"/>
    <w:rsid w:val="5BA0A910"/>
    <w:rsid w:val="5BA56B23"/>
    <w:rsid w:val="5BAEEF8A"/>
    <w:rsid w:val="5BB9D388"/>
    <w:rsid w:val="5BBA19EE"/>
    <w:rsid w:val="5BC6836B"/>
    <w:rsid w:val="5BD06EAD"/>
    <w:rsid w:val="5BD37480"/>
    <w:rsid w:val="5BEFEC85"/>
    <w:rsid w:val="5BF74DA2"/>
    <w:rsid w:val="5C254800"/>
    <w:rsid w:val="5C27558E"/>
    <w:rsid w:val="5C5E07C2"/>
    <w:rsid w:val="5C6B6614"/>
    <w:rsid w:val="5C725FF8"/>
    <w:rsid w:val="5C928DF1"/>
    <w:rsid w:val="5C9F686C"/>
    <w:rsid w:val="5CA87614"/>
    <w:rsid w:val="5CA8CBC0"/>
    <w:rsid w:val="5CC69AE3"/>
    <w:rsid w:val="5CC71E21"/>
    <w:rsid w:val="5CDA979F"/>
    <w:rsid w:val="5CF7D07A"/>
    <w:rsid w:val="5CF84EE6"/>
    <w:rsid w:val="5D4240E4"/>
    <w:rsid w:val="5D454A6B"/>
    <w:rsid w:val="5D796098"/>
    <w:rsid w:val="5DAAC851"/>
    <w:rsid w:val="5DAEE576"/>
    <w:rsid w:val="5DC08869"/>
    <w:rsid w:val="5DCD5D3D"/>
    <w:rsid w:val="5DD303C5"/>
    <w:rsid w:val="5DD4A031"/>
    <w:rsid w:val="5DE6859A"/>
    <w:rsid w:val="5DFF3992"/>
    <w:rsid w:val="5E011B70"/>
    <w:rsid w:val="5E171787"/>
    <w:rsid w:val="5E6A31CF"/>
    <w:rsid w:val="5EA1D26E"/>
    <w:rsid w:val="5EB25D95"/>
    <w:rsid w:val="5EC59E9B"/>
    <w:rsid w:val="5ECE05F8"/>
    <w:rsid w:val="5ED0261A"/>
    <w:rsid w:val="5ED3EE9E"/>
    <w:rsid w:val="5EDA7646"/>
    <w:rsid w:val="5EEF7295"/>
    <w:rsid w:val="5F1FFBE8"/>
    <w:rsid w:val="5F37A435"/>
    <w:rsid w:val="5F5183D5"/>
    <w:rsid w:val="5F583322"/>
    <w:rsid w:val="5F5B19DF"/>
    <w:rsid w:val="5F7B4949"/>
    <w:rsid w:val="5F7BD167"/>
    <w:rsid w:val="5F942B58"/>
    <w:rsid w:val="5FAA7BB6"/>
    <w:rsid w:val="5FAEE567"/>
    <w:rsid w:val="5FBF7A04"/>
    <w:rsid w:val="5FC0E18C"/>
    <w:rsid w:val="5FDBE563"/>
    <w:rsid w:val="5FEF2C7B"/>
    <w:rsid w:val="600E3C17"/>
    <w:rsid w:val="6017CF67"/>
    <w:rsid w:val="601D74B6"/>
    <w:rsid w:val="6021C8B8"/>
    <w:rsid w:val="603CD9E3"/>
    <w:rsid w:val="604B06C8"/>
    <w:rsid w:val="604C4CAC"/>
    <w:rsid w:val="60533D18"/>
    <w:rsid w:val="60558404"/>
    <w:rsid w:val="605C112C"/>
    <w:rsid w:val="60661FDA"/>
    <w:rsid w:val="607FD312"/>
    <w:rsid w:val="6080685A"/>
    <w:rsid w:val="6080C278"/>
    <w:rsid w:val="608E7923"/>
    <w:rsid w:val="60987992"/>
    <w:rsid w:val="609FBBE4"/>
    <w:rsid w:val="60B51E89"/>
    <w:rsid w:val="60EEF642"/>
    <w:rsid w:val="610B865D"/>
    <w:rsid w:val="610F6200"/>
    <w:rsid w:val="6122B581"/>
    <w:rsid w:val="6148AF92"/>
    <w:rsid w:val="61580647"/>
    <w:rsid w:val="61645103"/>
    <w:rsid w:val="61777BF0"/>
    <w:rsid w:val="617FAFEB"/>
    <w:rsid w:val="61817774"/>
    <w:rsid w:val="619CB378"/>
    <w:rsid w:val="619DB6B5"/>
    <w:rsid w:val="61AE037B"/>
    <w:rsid w:val="61B3BF7F"/>
    <w:rsid w:val="61D43759"/>
    <w:rsid w:val="61F82B95"/>
    <w:rsid w:val="622205C3"/>
    <w:rsid w:val="623CED12"/>
    <w:rsid w:val="62443291"/>
    <w:rsid w:val="624D3903"/>
    <w:rsid w:val="62532D3F"/>
    <w:rsid w:val="625B3C92"/>
    <w:rsid w:val="626005B2"/>
    <w:rsid w:val="62641F33"/>
    <w:rsid w:val="626C0D80"/>
    <w:rsid w:val="6274C374"/>
    <w:rsid w:val="6276AB01"/>
    <w:rsid w:val="6279F3BF"/>
    <w:rsid w:val="62A27D91"/>
    <w:rsid w:val="62A50E80"/>
    <w:rsid w:val="62B2B8F5"/>
    <w:rsid w:val="62CCFF2D"/>
    <w:rsid w:val="62DF0352"/>
    <w:rsid w:val="62E6D992"/>
    <w:rsid w:val="62F30C43"/>
    <w:rsid w:val="63066F32"/>
    <w:rsid w:val="630D5CD7"/>
    <w:rsid w:val="63273C10"/>
    <w:rsid w:val="6327E8B8"/>
    <w:rsid w:val="63511DE1"/>
    <w:rsid w:val="6367E375"/>
    <w:rsid w:val="63704B3F"/>
    <w:rsid w:val="63797D6B"/>
    <w:rsid w:val="6382AE05"/>
    <w:rsid w:val="6387407E"/>
    <w:rsid w:val="638A638A"/>
    <w:rsid w:val="63A29F7A"/>
    <w:rsid w:val="63A4E109"/>
    <w:rsid w:val="63BB876E"/>
    <w:rsid w:val="63C61CAF"/>
    <w:rsid w:val="63C9CBB8"/>
    <w:rsid w:val="63DB9A7B"/>
    <w:rsid w:val="63F6F01A"/>
    <w:rsid w:val="64255BE8"/>
    <w:rsid w:val="643C18D1"/>
    <w:rsid w:val="643E9894"/>
    <w:rsid w:val="64451F5D"/>
    <w:rsid w:val="6448B8F5"/>
    <w:rsid w:val="6463741C"/>
    <w:rsid w:val="646596AB"/>
    <w:rsid w:val="646A6DAB"/>
    <w:rsid w:val="646E48AC"/>
    <w:rsid w:val="6479A10B"/>
    <w:rsid w:val="647EC9A0"/>
    <w:rsid w:val="649E11A5"/>
    <w:rsid w:val="64AE20FC"/>
    <w:rsid w:val="64B67A92"/>
    <w:rsid w:val="64C7ED65"/>
    <w:rsid w:val="64D0F716"/>
    <w:rsid w:val="64D17F0F"/>
    <w:rsid w:val="65045CEA"/>
    <w:rsid w:val="6510E0A9"/>
    <w:rsid w:val="6512116E"/>
    <w:rsid w:val="65138BB3"/>
    <w:rsid w:val="6514BF70"/>
    <w:rsid w:val="65154DCC"/>
    <w:rsid w:val="651D923D"/>
    <w:rsid w:val="6535F927"/>
    <w:rsid w:val="65483881"/>
    <w:rsid w:val="65484605"/>
    <w:rsid w:val="65577FAF"/>
    <w:rsid w:val="655BBBAE"/>
    <w:rsid w:val="65646F59"/>
    <w:rsid w:val="657D06BF"/>
    <w:rsid w:val="659D2316"/>
    <w:rsid w:val="659D6E84"/>
    <w:rsid w:val="65CFD583"/>
    <w:rsid w:val="65E6B89F"/>
    <w:rsid w:val="65EC1D5A"/>
    <w:rsid w:val="65F7864A"/>
    <w:rsid w:val="6600BD75"/>
    <w:rsid w:val="6606B949"/>
    <w:rsid w:val="6619A1E9"/>
    <w:rsid w:val="661BD7A1"/>
    <w:rsid w:val="6629BC01"/>
    <w:rsid w:val="663A0A0D"/>
    <w:rsid w:val="66460D63"/>
    <w:rsid w:val="6647B658"/>
    <w:rsid w:val="666ED3BC"/>
    <w:rsid w:val="6680DBCB"/>
    <w:rsid w:val="669ABDDF"/>
    <w:rsid w:val="66B5A71C"/>
    <w:rsid w:val="66BE8E8A"/>
    <w:rsid w:val="66D88AD7"/>
    <w:rsid w:val="66D8EE1F"/>
    <w:rsid w:val="66E8A730"/>
    <w:rsid w:val="66F78B01"/>
    <w:rsid w:val="66FCB1E3"/>
    <w:rsid w:val="67104EA1"/>
    <w:rsid w:val="6716C937"/>
    <w:rsid w:val="6737F383"/>
    <w:rsid w:val="675A31D1"/>
    <w:rsid w:val="676E2986"/>
    <w:rsid w:val="677BB264"/>
    <w:rsid w:val="677CBE04"/>
    <w:rsid w:val="6794B36A"/>
    <w:rsid w:val="679F804A"/>
    <w:rsid w:val="67A5D837"/>
    <w:rsid w:val="67A7EA9C"/>
    <w:rsid w:val="67AC9A66"/>
    <w:rsid w:val="67D329F5"/>
    <w:rsid w:val="67DCF230"/>
    <w:rsid w:val="67E170B2"/>
    <w:rsid w:val="67E4228E"/>
    <w:rsid w:val="67EB2B4A"/>
    <w:rsid w:val="680B66A7"/>
    <w:rsid w:val="68129081"/>
    <w:rsid w:val="6828301F"/>
    <w:rsid w:val="68283600"/>
    <w:rsid w:val="684256A0"/>
    <w:rsid w:val="684CEE8E"/>
    <w:rsid w:val="6854DC14"/>
    <w:rsid w:val="685D200D"/>
    <w:rsid w:val="6895FFAE"/>
    <w:rsid w:val="68B053FE"/>
    <w:rsid w:val="69028A2D"/>
    <w:rsid w:val="691CF136"/>
    <w:rsid w:val="694B1DA8"/>
    <w:rsid w:val="69584AD4"/>
    <w:rsid w:val="6971FCCF"/>
    <w:rsid w:val="697696EF"/>
    <w:rsid w:val="69780F87"/>
    <w:rsid w:val="69930573"/>
    <w:rsid w:val="69951BD3"/>
    <w:rsid w:val="69B8A2BF"/>
    <w:rsid w:val="69C0CA9D"/>
    <w:rsid w:val="69E2ED59"/>
    <w:rsid w:val="69EA719B"/>
    <w:rsid w:val="69EDCC26"/>
    <w:rsid w:val="69F98A87"/>
    <w:rsid w:val="6A07182A"/>
    <w:rsid w:val="6A157D62"/>
    <w:rsid w:val="6A18D907"/>
    <w:rsid w:val="6A30B24E"/>
    <w:rsid w:val="6A4BDBD8"/>
    <w:rsid w:val="6A5731FC"/>
    <w:rsid w:val="6A682BFE"/>
    <w:rsid w:val="6A78678B"/>
    <w:rsid w:val="6A818E99"/>
    <w:rsid w:val="6A9C944D"/>
    <w:rsid w:val="6AAF4175"/>
    <w:rsid w:val="6AB76BC2"/>
    <w:rsid w:val="6ABE98A2"/>
    <w:rsid w:val="6B1CF56A"/>
    <w:rsid w:val="6B1E96FC"/>
    <w:rsid w:val="6B207056"/>
    <w:rsid w:val="6B2FC01C"/>
    <w:rsid w:val="6B312B7D"/>
    <w:rsid w:val="6B547D67"/>
    <w:rsid w:val="6B61C797"/>
    <w:rsid w:val="6BA67B7A"/>
    <w:rsid w:val="6BBDBF61"/>
    <w:rsid w:val="6BC4F6C4"/>
    <w:rsid w:val="6BD0F86D"/>
    <w:rsid w:val="6BD5CC15"/>
    <w:rsid w:val="6BE86BD1"/>
    <w:rsid w:val="6BEF333B"/>
    <w:rsid w:val="6BF1D91C"/>
    <w:rsid w:val="6BFAB937"/>
    <w:rsid w:val="6C1BCA9A"/>
    <w:rsid w:val="6C80E298"/>
    <w:rsid w:val="6C8A04C5"/>
    <w:rsid w:val="6C91C5F8"/>
    <w:rsid w:val="6C94A4DF"/>
    <w:rsid w:val="6CA393E4"/>
    <w:rsid w:val="6CBE813E"/>
    <w:rsid w:val="6CCAEBD8"/>
    <w:rsid w:val="6CCDA790"/>
    <w:rsid w:val="6CEF2335"/>
    <w:rsid w:val="6CF756B7"/>
    <w:rsid w:val="6CF7AB9A"/>
    <w:rsid w:val="6CFDE45C"/>
    <w:rsid w:val="6D01FD36"/>
    <w:rsid w:val="6D068DF3"/>
    <w:rsid w:val="6D1F25B7"/>
    <w:rsid w:val="6D36EB7C"/>
    <w:rsid w:val="6D3B3107"/>
    <w:rsid w:val="6D609100"/>
    <w:rsid w:val="6D733D00"/>
    <w:rsid w:val="6D78B9E5"/>
    <w:rsid w:val="6D82BB0E"/>
    <w:rsid w:val="6D8C7A31"/>
    <w:rsid w:val="6D9CEC16"/>
    <w:rsid w:val="6DA83EB9"/>
    <w:rsid w:val="6DB1A90C"/>
    <w:rsid w:val="6DB73248"/>
    <w:rsid w:val="6DFA97D4"/>
    <w:rsid w:val="6E025055"/>
    <w:rsid w:val="6E0752A9"/>
    <w:rsid w:val="6E0C092A"/>
    <w:rsid w:val="6E10DDF6"/>
    <w:rsid w:val="6E16F4E6"/>
    <w:rsid w:val="6E22DEC7"/>
    <w:rsid w:val="6EA790A4"/>
    <w:rsid w:val="6EC41D98"/>
    <w:rsid w:val="6EEE3DBC"/>
    <w:rsid w:val="6EFF1E20"/>
    <w:rsid w:val="6F0D1A22"/>
    <w:rsid w:val="6F2179C9"/>
    <w:rsid w:val="6F251000"/>
    <w:rsid w:val="6F35EB22"/>
    <w:rsid w:val="6F6C807B"/>
    <w:rsid w:val="6FB70909"/>
    <w:rsid w:val="6FCB98DD"/>
    <w:rsid w:val="6FD4747B"/>
    <w:rsid w:val="70143CD8"/>
    <w:rsid w:val="704B181E"/>
    <w:rsid w:val="705986D1"/>
    <w:rsid w:val="707770FC"/>
    <w:rsid w:val="707B5DBC"/>
    <w:rsid w:val="70882235"/>
    <w:rsid w:val="70A04505"/>
    <w:rsid w:val="70DF4335"/>
    <w:rsid w:val="70E2A56A"/>
    <w:rsid w:val="70E84BC6"/>
    <w:rsid w:val="710ED488"/>
    <w:rsid w:val="7110FFC4"/>
    <w:rsid w:val="71345438"/>
    <w:rsid w:val="71618A50"/>
    <w:rsid w:val="719012C3"/>
    <w:rsid w:val="71AF1F77"/>
    <w:rsid w:val="71AF6EB9"/>
    <w:rsid w:val="71BC6BBA"/>
    <w:rsid w:val="71D02EFC"/>
    <w:rsid w:val="71E350A9"/>
    <w:rsid w:val="7201ACA2"/>
    <w:rsid w:val="7206F736"/>
    <w:rsid w:val="72188D44"/>
    <w:rsid w:val="721B9700"/>
    <w:rsid w:val="722B3B78"/>
    <w:rsid w:val="72500E72"/>
    <w:rsid w:val="72509595"/>
    <w:rsid w:val="72653E12"/>
    <w:rsid w:val="7280E0B7"/>
    <w:rsid w:val="728508BA"/>
    <w:rsid w:val="728CD86B"/>
    <w:rsid w:val="729290F1"/>
    <w:rsid w:val="72932CF6"/>
    <w:rsid w:val="72A7C35D"/>
    <w:rsid w:val="72BBA184"/>
    <w:rsid w:val="72C9A0E4"/>
    <w:rsid w:val="72D3A374"/>
    <w:rsid w:val="72DAF603"/>
    <w:rsid w:val="72EE308E"/>
    <w:rsid w:val="72F884E6"/>
    <w:rsid w:val="72FAEB3C"/>
    <w:rsid w:val="7300A8F4"/>
    <w:rsid w:val="730DF6B8"/>
    <w:rsid w:val="730E2CC2"/>
    <w:rsid w:val="73134688"/>
    <w:rsid w:val="73168C07"/>
    <w:rsid w:val="73315D11"/>
    <w:rsid w:val="733C9B72"/>
    <w:rsid w:val="73414EC1"/>
    <w:rsid w:val="7357726E"/>
    <w:rsid w:val="736771AA"/>
    <w:rsid w:val="738608F6"/>
    <w:rsid w:val="73978EBB"/>
    <w:rsid w:val="73A96740"/>
    <w:rsid w:val="73B3064F"/>
    <w:rsid w:val="73BE9E6B"/>
    <w:rsid w:val="73C7777E"/>
    <w:rsid w:val="73D27E17"/>
    <w:rsid w:val="73D9900F"/>
    <w:rsid w:val="73E41F57"/>
    <w:rsid w:val="73E6D54C"/>
    <w:rsid w:val="73EBB02A"/>
    <w:rsid w:val="73EE050B"/>
    <w:rsid w:val="73F8409C"/>
    <w:rsid w:val="73FDF97B"/>
    <w:rsid w:val="743AEDEC"/>
    <w:rsid w:val="7449CC58"/>
    <w:rsid w:val="745B8B81"/>
    <w:rsid w:val="746DCC5B"/>
    <w:rsid w:val="7472165C"/>
    <w:rsid w:val="74898E28"/>
    <w:rsid w:val="74BFC9C2"/>
    <w:rsid w:val="74DDF42D"/>
    <w:rsid w:val="74FE46CB"/>
    <w:rsid w:val="75377D40"/>
    <w:rsid w:val="75442CD3"/>
    <w:rsid w:val="754984CF"/>
    <w:rsid w:val="754B6927"/>
    <w:rsid w:val="7551E8DB"/>
    <w:rsid w:val="75986835"/>
    <w:rsid w:val="75A0F8D5"/>
    <w:rsid w:val="75BE3B1D"/>
    <w:rsid w:val="75EE1377"/>
    <w:rsid w:val="75F40BE1"/>
    <w:rsid w:val="75F7BB1A"/>
    <w:rsid w:val="76051879"/>
    <w:rsid w:val="760AC800"/>
    <w:rsid w:val="7623FC18"/>
    <w:rsid w:val="7641F49F"/>
    <w:rsid w:val="7644A763"/>
    <w:rsid w:val="766E4B3B"/>
    <w:rsid w:val="767901CA"/>
    <w:rsid w:val="76A28D1F"/>
    <w:rsid w:val="76B6552F"/>
    <w:rsid w:val="76D0CD69"/>
    <w:rsid w:val="772CD6AE"/>
    <w:rsid w:val="773A5AC0"/>
    <w:rsid w:val="77562780"/>
    <w:rsid w:val="775E6643"/>
    <w:rsid w:val="7766D454"/>
    <w:rsid w:val="776C4BF6"/>
    <w:rsid w:val="776EF046"/>
    <w:rsid w:val="77725066"/>
    <w:rsid w:val="77797D03"/>
    <w:rsid w:val="77881896"/>
    <w:rsid w:val="77913270"/>
    <w:rsid w:val="77A461AB"/>
    <w:rsid w:val="77AA12F6"/>
    <w:rsid w:val="77BB53DB"/>
    <w:rsid w:val="77D20CD0"/>
    <w:rsid w:val="77E81EA5"/>
    <w:rsid w:val="77F05BC7"/>
    <w:rsid w:val="77FCAE0F"/>
    <w:rsid w:val="7815B469"/>
    <w:rsid w:val="78272A8D"/>
    <w:rsid w:val="78539256"/>
    <w:rsid w:val="785A811C"/>
    <w:rsid w:val="7870F736"/>
    <w:rsid w:val="78717B6F"/>
    <w:rsid w:val="787B2F4B"/>
    <w:rsid w:val="787D8444"/>
    <w:rsid w:val="788FB49C"/>
    <w:rsid w:val="78A10517"/>
    <w:rsid w:val="78A51DA7"/>
    <w:rsid w:val="78E70BA6"/>
    <w:rsid w:val="78F212EF"/>
    <w:rsid w:val="78FB0C61"/>
    <w:rsid w:val="790B8525"/>
    <w:rsid w:val="7920ABCB"/>
    <w:rsid w:val="79372FCD"/>
    <w:rsid w:val="79703A05"/>
    <w:rsid w:val="797AC210"/>
    <w:rsid w:val="798108B8"/>
    <w:rsid w:val="79927FB2"/>
    <w:rsid w:val="7999886E"/>
    <w:rsid w:val="799A1E72"/>
    <w:rsid w:val="799F6D58"/>
    <w:rsid w:val="79A6E562"/>
    <w:rsid w:val="79ACC9A8"/>
    <w:rsid w:val="79AF4C59"/>
    <w:rsid w:val="79B4DC18"/>
    <w:rsid w:val="79C8E41E"/>
    <w:rsid w:val="79D62543"/>
    <w:rsid w:val="79D702E4"/>
    <w:rsid w:val="79EBFD9A"/>
    <w:rsid w:val="79F0E970"/>
    <w:rsid w:val="79F22008"/>
    <w:rsid w:val="79F6272A"/>
    <w:rsid w:val="7A15D2CE"/>
    <w:rsid w:val="7A29C452"/>
    <w:rsid w:val="7A4925F8"/>
    <w:rsid w:val="7A52B0DC"/>
    <w:rsid w:val="7A547A9E"/>
    <w:rsid w:val="7A57D442"/>
    <w:rsid w:val="7A7CE13F"/>
    <w:rsid w:val="7A8D56E5"/>
    <w:rsid w:val="7A904B29"/>
    <w:rsid w:val="7AA63C34"/>
    <w:rsid w:val="7AB28D43"/>
    <w:rsid w:val="7AD27F27"/>
    <w:rsid w:val="7AD5D2C4"/>
    <w:rsid w:val="7ADD2BBB"/>
    <w:rsid w:val="7AE6219F"/>
    <w:rsid w:val="7AE80628"/>
    <w:rsid w:val="7AEA7285"/>
    <w:rsid w:val="7AF83829"/>
    <w:rsid w:val="7AFA8382"/>
    <w:rsid w:val="7B013EC1"/>
    <w:rsid w:val="7B016C91"/>
    <w:rsid w:val="7B0AD9EB"/>
    <w:rsid w:val="7B0CD4EA"/>
    <w:rsid w:val="7B22FD59"/>
    <w:rsid w:val="7B47F05C"/>
    <w:rsid w:val="7B623CF5"/>
    <w:rsid w:val="7B77FD62"/>
    <w:rsid w:val="7B7AA8F5"/>
    <w:rsid w:val="7BC1F4A8"/>
    <w:rsid w:val="7C0EB41A"/>
    <w:rsid w:val="7C1B2C32"/>
    <w:rsid w:val="7C2942C3"/>
    <w:rsid w:val="7C36EA29"/>
    <w:rsid w:val="7C4FBE0B"/>
    <w:rsid w:val="7C5DB25E"/>
    <w:rsid w:val="7C5DD470"/>
    <w:rsid w:val="7C61E020"/>
    <w:rsid w:val="7C89D051"/>
    <w:rsid w:val="7CCF0829"/>
    <w:rsid w:val="7CFAF45A"/>
    <w:rsid w:val="7CFE7AB1"/>
    <w:rsid w:val="7D10DC1E"/>
    <w:rsid w:val="7D112D94"/>
    <w:rsid w:val="7D2788BC"/>
    <w:rsid w:val="7D27F8F6"/>
    <w:rsid w:val="7D351430"/>
    <w:rsid w:val="7D48FC15"/>
    <w:rsid w:val="7D57862E"/>
    <w:rsid w:val="7D5DDB5E"/>
    <w:rsid w:val="7DC657EA"/>
    <w:rsid w:val="7DCB5D7C"/>
    <w:rsid w:val="7E008BB4"/>
    <w:rsid w:val="7E194E83"/>
    <w:rsid w:val="7E3D6CD0"/>
    <w:rsid w:val="7E3F01C7"/>
    <w:rsid w:val="7E43E64A"/>
    <w:rsid w:val="7E523BA8"/>
    <w:rsid w:val="7E763351"/>
    <w:rsid w:val="7E907768"/>
    <w:rsid w:val="7EA210F4"/>
    <w:rsid w:val="7EA49628"/>
    <w:rsid w:val="7ECFF172"/>
    <w:rsid w:val="7ED51D38"/>
    <w:rsid w:val="7EDA4162"/>
    <w:rsid w:val="7EE49A11"/>
    <w:rsid w:val="7EEF5D6D"/>
    <w:rsid w:val="7EF0943E"/>
    <w:rsid w:val="7F159C82"/>
    <w:rsid w:val="7F2E9F6E"/>
    <w:rsid w:val="7F386937"/>
    <w:rsid w:val="7F3D2D39"/>
    <w:rsid w:val="7F478B2E"/>
    <w:rsid w:val="7F62C046"/>
    <w:rsid w:val="7F6B150E"/>
    <w:rsid w:val="7F70FDF3"/>
    <w:rsid w:val="7F7113F9"/>
    <w:rsid w:val="7F740355"/>
    <w:rsid w:val="7F7DEB79"/>
    <w:rsid w:val="7F97365F"/>
    <w:rsid w:val="7FB213BA"/>
    <w:rsid w:val="7FB63226"/>
    <w:rsid w:val="7FBEAE0C"/>
    <w:rsid w:val="7FCB2406"/>
  </w:rsids>
  <m:mathPr>
    <m:mathFont m:val="Cambria Math"/>
    <m:brkBin m:val="before"/>
    <m:brkBinSub m:val="--"/>
    <m:smallFrac m:val="0"/>
    <m:dispDef/>
    <m:lMargin m:val="0"/>
    <m:rMargin m:val="0"/>
    <m:defJc m:val="centerGroup"/>
    <m:wrapIndent m:val="1440"/>
    <m:intLim m:val="subSup"/>
    <m:naryLim m:val="undOvr"/>
  </m:mathPr>
  <w:themeFontLang w:val="es-A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915178"/>
  <w15:chartTrackingRefBased/>
  <w15:docId w15:val="{3F280256-B7AA-4CAD-AD8F-1F0EA2A85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008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34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34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134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3415"/>
  </w:style>
  <w:style w:type="paragraph" w:styleId="Piedepgina">
    <w:name w:val="footer"/>
    <w:basedOn w:val="Normal"/>
    <w:link w:val="PiedepginaCar"/>
    <w:uiPriority w:val="99"/>
    <w:unhideWhenUsed/>
    <w:rsid w:val="009134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3415"/>
  </w:style>
  <w:style w:type="table" w:styleId="Tablaconcuadrcula">
    <w:name w:val="Table Grid"/>
    <w:basedOn w:val="Tablanormal"/>
    <w:uiPriority w:val="39"/>
    <w:rsid w:val="00913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91341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3415"/>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5C59E1"/>
    <w:pPr>
      <w:ind w:left="720"/>
      <w:contextualSpacing/>
    </w:p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character" w:customStyle="1" w:styleId="Ttulo1Car">
    <w:name w:val="Título 1 Car"/>
    <w:basedOn w:val="Fuentedeprrafopredeter"/>
    <w:link w:val="Ttulo1"/>
    <w:uiPriority w:val="9"/>
    <w:rsid w:val="007008E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008E7"/>
    <w:pPr>
      <w:outlineLvl w:val="9"/>
    </w:pPr>
    <w:rPr>
      <w:lang w:eastAsia="es-AR"/>
    </w:rPr>
  </w:style>
  <w:style w:type="paragraph" w:styleId="TDC2">
    <w:name w:val="toc 2"/>
    <w:basedOn w:val="Normal"/>
    <w:next w:val="Normal"/>
    <w:autoRedefine/>
    <w:uiPriority w:val="39"/>
    <w:unhideWhenUsed/>
    <w:rsid w:val="007008E7"/>
    <w:pPr>
      <w:spacing w:after="100"/>
      <w:ind w:left="220"/>
    </w:pPr>
  </w:style>
  <w:style w:type="paragraph" w:styleId="TDC3">
    <w:name w:val="toc 3"/>
    <w:basedOn w:val="Normal"/>
    <w:next w:val="Normal"/>
    <w:autoRedefine/>
    <w:uiPriority w:val="39"/>
    <w:unhideWhenUsed/>
    <w:rsid w:val="007008E7"/>
    <w:pPr>
      <w:spacing w:after="100"/>
      <w:ind w:left="440"/>
    </w:pPr>
  </w:style>
  <w:style w:type="character" w:styleId="Hipervnculo">
    <w:name w:val="Hyperlink"/>
    <w:basedOn w:val="Fuentedeprrafopredeter"/>
    <w:uiPriority w:val="99"/>
    <w:unhideWhenUsed/>
    <w:rsid w:val="007008E7"/>
    <w:rPr>
      <w:color w:val="0563C1" w:themeColor="hyperlink"/>
      <w:u w:val="single"/>
    </w:rPr>
  </w:style>
  <w:style w:type="paragraph" w:styleId="NormalWeb">
    <w:name w:val="Normal (Web)"/>
    <w:basedOn w:val="Normal"/>
    <w:uiPriority w:val="99"/>
    <w:unhideWhenUsed/>
    <w:rsid w:val="00CD7585"/>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Titulo1personalizado">
    <w:name w:val="Titulo 1 personalizado"/>
    <w:basedOn w:val="Normal"/>
    <w:link w:val="Titulo1personalizadoChar"/>
    <w:qFormat/>
    <w:rsid w:val="1980E739"/>
    <w:pPr>
      <w:spacing w:after="0"/>
      <w:jc w:val="center"/>
    </w:pPr>
    <w:rPr>
      <w:rFonts w:ascii="Daytona" w:hAnsi="Daytona"/>
      <w:color w:val="FF0000"/>
      <w:sz w:val="28"/>
      <w:szCs w:val="28"/>
    </w:rPr>
  </w:style>
  <w:style w:type="character" w:customStyle="1" w:styleId="Titulo1personalizadoChar">
    <w:name w:val="Titulo 1 personalizado Char"/>
    <w:basedOn w:val="Fuentedeprrafopredeter"/>
    <w:link w:val="Titulo1personalizado"/>
    <w:rsid w:val="1980E739"/>
    <w:rPr>
      <w:rFonts w:ascii="Daytona" w:hAnsi="Daytona"/>
      <w:color w:val="FF0000"/>
      <w:sz w:val="28"/>
      <w:szCs w:val="28"/>
    </w:rPr>
  </w:style>
  <w:style w:type="paragraph" w:styleId="TDC1">
    <w:name w:val="toc 1"/>
    <w:basedOn w:val="Normal"/>
    <w:next w:val="Normal"/>
    <w:autoRedefine/>
    <w:uiPriority w:val="39"/>
    <w:unhideWhenUsed/>
    <w:pPr>
      <w:spacing w:after="100"/>
    </w:pPr>
  </w:style>
  <w:style w:type="paragraph" w:customStyle="1" w:styleId="Estilo1">
    <w:name w:val="Estilo1"/>
    <w:basedOn w:val="Normal"/>
    <w:link w:val="Estilo1Char"/>
    <w:qFormat/>
    <w:rsid w:val="4E6D18C1"/>
    <w:pPr>
      <w:keepNext/>
      <w:spacing w:before="240" w:after="0"/>
      <w:jc w:val="center"/>
      <w:outlineLvl w:val="0"/>
    </w:pPr>
    <w:rPr>
      <w:rFonts w:ascii="Daytona" w:eastAsia="Daytona" w:hAnsi="Daytona" w:cs="Daytona"/>
      <w:color w:val="FF0000"/>
      <w:sz w:val="28"/>
      <w:szCs w:val="28"/>
    </w:rPr>
  </w:style>
  <w:style w:type="paragraph" w:customStyle="1" w:styleId="Estilo2">
    <w:name w:val="Estilo2"/>
    <w:basedOn w:val="Normal"/>
    <w:link w:val="Estilo2Char"/>
    <w:qFormat/>
    <w:rsid w:val="4E6D18C1"/>
    <w:pPr>
      <w:keepNext/>
      <w:spacing w:before="40" w:after="0"/>
      <w:outlineLvl w:val="1"/>
    </w:pPr>
    <w:rPr>
      <w:rFonts w:ascii="Daytona" w:eastAsia="Daytona" w:hAnsi="Daytona" w:cs="Daytona"/>
      <w:color w:val="2F5496" w:themeColor="accent1" w:themeShade="BF"/>
      <w:sz w:val="26"/>
      <w:szCs w:val="26"/>
    </w:rPr>
  </w:style>
  <w:style w:type="paragraph" w:customStyle="1" w:styleId="Estilo3">
    <w:name w:val="Estilo3"/>
    <w:basedOn w:val="Normal"/>
    <w:link w:val="Estilo3Char"/>
    <w:qFormat/>
    <w:rsid w:val="4E6D18C1"/>
    <w:pPr>
      <w:keepNext/>
      <w:spacing w:before="40" w:after="0"/>
      <w:outlineLvl w:val="2"/>
    </w:pPr>
    <w:rPr>
      <w:rFonts w:ascii="Daytona" w:eastAsia="Daytona" w:hAnsi="Daytona" w:cs="Daytona"/>
      <w:color w:val="1F3763"/>
      <w:sz w:val="24"/>
      <w:szCs w:val="24"/>
    </w:rPr>
  </w:style>
  <w:style w:type="character" w:customStyle="1" w:styleId="Estilo1Char">
    <w:name w:val="Estilo1 Char"/>
    <w:basedOn w:val="Fuentedeprrafopredeter"/>
    <w:link w:val="Estilo1"/>
    <w:rsid w:val="4E6D18C1"/>
    <w:rPr>
      <w:rFonts w:ascii="Daytona" w:eastAsia="Daytona" w:hAnsi="Daytona" w:cs="Daytona"/>
      <w:color w:val="FF0000"/>
      <w:sz w:val="28"/>
      <w:szCs w:val="28"/>
    </w:rPr>
  </w:style>
  <w:style w:type="character" w:customStyle="1" w:styleId="Estilo2Char">
    <w:name w:val="Estilo2 Char"/>
    <w:basedOn w:val="Fuentedeprrafopredeter"/>
    <w:link w:val="Estilo2"/>
    <w:rsid w:val="4E6D18C1"/>
    <w:rPr>
      <w:rFonts w:ascii="Daytona" w:eastAsia="Daytona" w:hAnsi="Daytona" w:cs="Daytona"/>
      <w:color w:val="2F5496" w:themeColor="accent1" w:themeShade="BF"/>
      <w:sz w:val="26"/>
      <w:szCs w:val="26"/>
    </w:rPr>
  </w:style>
  <w:style w:type="character" w:customStyle="1" w:styleId="Estilo3Char">
    <w:name w:val="Estilo3 Char"/>
    <w:basedOn w:val="Fuentedeprrafopredeter"/>
    <w:link w:val="Estilo3"/>
    <w:rsid w:val="4E6D18C1"/>
    <w:rPr>
      <w:rFonts w:ascii="Daytona" w:eastAsia="Daytona" w:hAnsi="Daytona" w:cs="Daytona"/>
      <w:color w:val="1F3763"/>
      <w:sz w:val="24"/>
      <w:szCs w:val="24"/>
    </w:rPr>
  </w:style>
  <w:style w:type="character" w:styleId="Hipervnculovisitado">
    <w:name w:val="FollowedHyperlink"/>
    <w:basedOn w:val="Fuentedeprrafopredeter"/>
    <w:uiPriority w:val="99"/>
    <w:semiHidden/>
    <w:unhideWhenUsed/>
    <w:rsid w:val="001B65A5"/>
    <w:rPr>
      <w:color w:val="954F72" w:themeColor="followedHyperlink"/>
      <w:u w:val="single"/>
    </w:rPr>
  </w:style>
  <w:style w:type="paragraph" w:styleId="Asuntodelcomentario">
    <w:name w:val="annotation subject"/>
    <w:basedOn w:val="Textocomentario"/>
    <w:next w:val="Textocomentario"/>
    <w:link w:val="AsuntodelcomentarioCar"/>
    <w:uiPriority w:val="99"/>
    <w:semiHidden/>
    <w:unhideWhenUsed/>
    <w:rsid w:val="001B65A5"/>
    <w:rPr>
      <w:b/>
      <w:bCs/>
    </w:rPr>
  </w:style>
  <w:style w:type="character" w:customStyle="1" w:styleId="AsuntodelcomentarioCar">
    <w:name w:val="Asunto del comentario Car"/>
    <w:basedOn w:val="TextocomentarioCar"/>
    <w:link w:val="Asuntodelcomentario"/>
    <w:uiPriority w:val="99"/>
    <w:semiHidden/>
    <w:rsid w:val="001B65A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61431">
      <w:bodyDiv w:val="1"/>
      <w:marLeft w:val="0"/>
      <w:marRight w:val="0"/>
      <w:marTop w:val="0"/>
      <w:marBottom w:val="0"/>
      <w:divBdr>
        <w:top w:val="none" w:sz="0" w:space="0" w:color="auto"/>
        <w:left w:val="none" w:sz="0" w:space="0" w:color="auto"/>
        <w:bottom w:val="none" w:sz="0" w:space="0" w:color="auto"/>
        <w:right w:val="none" w:sz="0" w:space="0" w:color="auto"/>
      </w:divBdr>
    </w:div>
    <w:div w:id="269511492">
      <w:bodyDiv w:val="1"/>
      <w:marLeft w:val="0"/>
      <w:marRight w:val="0"/>
      <w:marTop w:val="0"/>
      <w:marBottom w:val="0"/>
      <w:divBdr>
        <w:top w:val="none" w:sz="0" w:space="0" w:color="auto"/>
        <w:left w:val="none" w:sz="0" w:space="0" w:color="auto"/>
        <w:bottom w:val="none" w:sz="0" w:space="0" w:color="auto"/>
        <w:right w:val="none" w:sz="0" w:space="0" w:color="auto"/>
      </w:divBdr>
    </w:div>
    <w:div w:id="351224090">
      <w:bodyDiv w:val="1"/>
      <w:marLeft w:val="0"/>
      <w:marRight w:val="0"/>
      <w:marTop w:val="0"/>
      <w:marBottom w:val="0"/>
      <w:divBdr>
        <w:top w:val="none" w:sz="0" w:space="0" w:color="auto"/>
        <w:left w:val="none" w:sz="0" w:space="0" w:color="auto"/>
        <w:bottom w:val="none" w:sz="0" w:space="0" w:color="auto"/>
        <w:right w:val="none" w:sz="0" w:space="0" w:color="auto"/>
      </w:divBdr>
    </w:div>
    <w:div w:id="358121414">
      <w:bodyDiv w:val="1"/>
      <w:marLeft w:val="0"/>
      <w:marRight w:val="0"/>
      <w:marTop w:val="0"/>
      <w:marBottom w:val="0"/>
      <w:divBdr>
        <w:top w:val="none" w:sz="0" w:space="0" w:color="auto"/>
        <w:left w:val="none" w:sz="0" w:space="0" w:color="auto"/>
        <w:bottom w:val="none" w:sz="0" w:space="0" w:color="auto"/>
        <w:right w:val="none" w:sz="0" w:space="0" w:color="auto"/>
      </w:divBdr>
      <w:divsChild>
        <w:div w:id="388260681">
          <w:marLeft w:val="-107"/>
          <w:marRight w:val="0"/>
          <w:marTop w:val="0"/>
          <w:marBottom w:val="0"/>
          <w:divBdr>
            <w:top w:val="none" w:sz="0" w:space="0" w:color="auto"/>
            <w:left w:val="none" w:sz="0" w:space="0" w:color="auto"/>
            <w:bottom w:val="none" w:sz="0" w:space="0" w:color="auto"/>
            <w:right w:val="none" w:sz="0" w:space="0" w:color="auto"/>
          </w:divBdr>
        </w:div>
      </w:divsChild>
    </w:div>
    <w:div w:id="424112659">
      <w:bodyDiv w:val="1"/>
      <w:marLeft w:val="0"/>
      <w:marRight w:val="0"/>
      <w:marTop w:val="0"/>
      <w:marBottom w:val="0"/>
      <w:divBdr>
        <w:top w:val="none" w:sz="0" w:space="0" w:color="auto"/>
        <w:left w:val="none" w:sz="0" w:space="0" w:color="auto"/>
        <w:bottom w:val="none" w:sz="0" w:space="0" w:color="auto"/>
        <w:right w:val="none" w:sz="0" w:space="0" w:color="auto"/>
      </w:divBdr>
    </w:div>
    <w:div w:id="463697317">
      <w:bodyDiv w:val="1"/>
      <w:marLeft w:val="0"/>
      <w:marRight w:val="0"/>
      <w:marTop w:val="0"/>
      <w:marBottom w:val="0"/>
      <w:divBdr>
        <w:top w:val="none" w:sz="0" w:space="0" w:color="auto"/>
        <w:left w:val="none" w:sz="0" w:space="0" w:color="auto"/>
        <w:bottom w:val="none" w:sz="0" w:space="0" w:color="auto"/>
        <w:right w:val="none" w:sz="0" w:space="0" w:color="auto"/>
      </w:divBdr>
    </w:div>
    <w:div w:id="501626367">
      <w:bodyDiv w:val="1"/>
      <w:marLeft w:val="0"/>
      <w:marRight w:val="0"/>
      <w:marTop w:val="0"/>
      <w:marBottom w:val="0"/>
      <w:divBdr>
        <w:top w:val="none" w:sz="0" w:space="0" w:color="auto"/>
        <w:left w:val="none" w:sz="0" w:space="0" w:color="auto"/>
        <w:bottom w:val="none" w:sz="0" w:space="0" w:color="auto"/>
        <w:right w:val="none" w:sz="0" w:space="0" w:color="auto"/>
      </w:divBdr>
    </w:div>
    <w:div w:id="557203777">
      <w:bodyDiv w:val="1"/>
      <w:marLeft w:val="0"/>
      <w:marRight w:val="0"/>
      <w:marTop w:val="0"/>
      <w:marBottom w:val="0"/>
      <w:divBdr>
        <w:top w:val="none" w:sz="0" w:space="0" w:color="auto"/>
        <w:left w:val="none" w:sz="0" w:space="0" w:color="auto"/>
        <w:bottom w:val="none" w:sz="0" w:space="0" w:color="auto"/>
        <w:right w:val="none" w:sz="0" w:space="0" w:color="auto"/>
      </w:divBdr>
    </w:div>
    <w:div w:id="978457098">
      <w:bodyDiv w:val="1"/>
      <w:marLeft w:val="0"/>
      <w:marRight w:val="0"/>
      <w:marTop w:val="0"/>
      <w:marBottom w:val="0"/>
      <w:divBdr>
        <w:top w:val="none" w:sz="0" w:space="0" w:color="auto"/>
        <w:left w:val="none" w:sz="0" w:space="0" w:color="auto"/>
        <w:bottom w:val="none" w:sz="0" w:space="0" w:color="auto"/>
        <w:right w:val="none" w:sz="0" w:space="0" w:color="auto"/>
      </w:divBdr>
    </w:div>
    <w:div w:id="1336688940">
      <w:bodyDiv w:val="1"/>
      <w:marLeft w:val="0"/>
      <w:marRight w:val="0"/>
      <w:marTop w:val="0"/>
      <w:marBottom w:val="0"/>
      <w:divBdr>
        <w:top w:val="none" w:sz="0" w:space="0" w:color="auto"/>
        <w:left w:val="none" w:sz="0" w:space="0" w:color="auto"/>
        <w:bottom w:val="none" w:sz="0" w:space="0" w:color="auto"/>
        <w:right w:val="none" w:sz="0" w:space="0" w:color="auto"/>
      </w:divBdr>
    </w:div>
    <w:div w:id="2123651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47" Type="http://schemas.microsoft.com/office/2020/10/relationships/intelligence" Target="intelligence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3735EA1950E3241A5D896D0BC72500C" ma:contentTypeVersion="2" ma:contentTypeDescription="Create a new document." ma:contentTypeScope="" ma:versionID="3b7d3f0dafb1281b38d1681ae7dc9252">
  <xsd:schema xmlns:xsd="http://www.w3.org/2001/XMLSchema" xmlns:xs="http://www.w3.org/2001/XMLSchema" xmlns:p="http://schemas.microsoft.com/office/2006/metadata/properties" xmlns:ns3="d5994b5b-5526-44b2-b8e2-c7973c43101e" targetNamespace="http://schemas.microsoft.com/office/2006/metadata/properties" ma:root="true" ma:fieldsID="3f2281a9131dd4bec9945df995590516" ns3:_="">
    <xsd:import namespace="d5994b5b-5526-44b2-b8e2-c7973c43101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994b5b-5526-44b2-b8e2-c7973c4310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DB1329-D3E0-416C-A7BD-962682A680C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387B790-6696-46EE-8552-69F3F1939E39}">
  <ds:schemaRefs>
    <ds:schemaRef ds:uri="http://schemas.microsoft.com/sharepoint/v3/contenttype/forms"/>
  </ds:schemaRefs>
</ds:datastoreItem>
</file>

<file path=customXml/itemProps3.xml><?xml version="1.0" encoding="utf-8"?>
<ds:datastoreItem xmlns:ds="http://schemas.openxmlformats.org/officeDocument/2006/customXml" ds:itemID="{0A7134D8-4F50-4A75-B69C-6539DBF0A526}">
  <ds:schemaRefs>
    <ds:schemaRef ds:uri="http://schemas.openxmlformats.org/officeDocument/2006/bibliography"/>
  </ds:schemaRefs>
</ds:datastoreItem>
</file>

<file path=customXml/itemProps4.xml><?xml version="1.0" encoding="utf-8"?>
<ds:datastoreItem xmlns:ds="http://schemas.openxmlformats.org/officeDocument/2006/customXml" ds:itemID="{CC7592F2-3370-46D4-8036-63C5D3E2E4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994b5b-5526-44b2-b8e2-c7973c4310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14356</Words>
  <Characters>78962</Characters>
  <Application>Microsoft Office Word</Application>
  <DocSecurity>0</DocSecurity>
  <Lines>658</Lines>
  <Paragraphs>186</Paragraphs>
  <ScaleCrop>false</ScaleCrop>
  <Company/>
  <LinksUpToDate>false</LinksUpToDate>
  <CharactersWithSpaces>93132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Gaston Mastrapasqua</dc:creator>
  <cp:keywords/>
  <dc:description/>
  <cp:lastModifiedBy>Santiago Fontal</cp:lastModifiedBy>
  <cp:revision>67</cp:revision>
  <dcterms:created xsi:type="dcterms:W3CDTF">2022-10-02T06:34:00Z</dcterms:created>
  <dcterms:modified xsi:type="dcterms:W3CDTF">2022-10-30T18:29:00Z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0x010100F3735EA1950E3241A5D896D0BC72500C</vt:lpwstr>
  </property>
</Properties>
</file>